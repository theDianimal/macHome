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A182230" w14:textId="77777777" w:rsidR="00B0684A" w:rsidRDefault="00B0684A" w:rsidP="001D6475">
      <w:pPr>
        <w:spacing w:line="480" w:lineRule="auto"/>
        <w:jc w:val="both"/>
        <w:outlineLvl w:val="0"/>
        <w:rPr>
          <w:rFonts w:ascii="Times New Roman" w:hAnsi="Times New Roman" w:cs="Times New Roman"/>
          <w:b/>
        </w:rPr>
      </w:pPr>
    </w:p>
    <w:p w14:paraId="7420291F" w14:textId="063D64BB" w:rsidR="00B226F6" w:rsidRPr="007262A1" w:rsidRDefault="00D81A3F" w:rsidP="001D6475">
      <w:pPr>
        <w:spacing w:line="480" w:lineRule="auto"/>
        <w:jc w:val="both"/>
        <w:outlineLvl w:val="0"/>
        <w:rPr>
          <w:rFonts w:ascii="Times New Roman" w:hAnsi="Times New Roman" w:cs="Times New Roman"/>
          <w:b/>
        </w:rPr>
      </w:pPr>
      <w:bookmarkStart w:id="0" w:name="_GoBack"/>
      <w:bookmarkEnd w:id="0"/>
      <w:commentRangeStart w:id="1"/>
      <w:r w:rsidRPr="007262A1">
        <w:rPr>
          <w:rFonts w:ascii="Times New Roman" w:hAnsi="Times New Roman" w:cs="Times New Roman"/>
          <w:b/>
        </w:rPr>
        <w:t>Introduction</w:t>
      </w:r>
      <w:commentRangeEnd w:id="1"/>
      <w:r w:rsidR="00591D7C">
        <w:rPr>
          <w:rStyle w:val="CommentReference"/>
        </w:rPr>
        <w:commentReference w:id="1"/>
      </w:r>
    </w:p>
    <w:p w14:paraId="10D6928F" w14:textId="782336DA" w:rsidR="0016410B" w:rsidRPr="007262A1" w:rsidRDefault="00023296" w:rsidP="00E958C6">
      <w:pPr>
        <w:pStyle w:val="ListParagraph"/>
        <w:spacing w:line="480" w:lineRule="auto"/>
        <w:ind w:left="0" w:firstLine="360"/>
        <w:jc w:val="both"/>
        <w:rPr>
          <w:rFonts w:ascii="Times New Roman" w:hAnsi="Times New Roman" w:cs="Times New Roman"/>
        </w:rPr>
      </w:pPr>
      <w:r w:rsidRPr="007262A1">
        <w:rPr>
          <w:rFonts w:ascii="Times New Roman" w:hAnsi="Times New Roman" w:cs="Times New Roman"/>
        </w:rPr>
        <w:t xml:space="preserve">Predicting future regional </w:t>
      </w:r>
      <w:r w:rsidR="00D81A3F" w:rsidRPr="007262A1">
        <w:rPr>
          <w:rFonts w:ascii="Times New Roman" w:hAnsi="Times New Roman" w:cs="Times New Roman"/>
        </w:rPr>
        <w:t>trends is one of the bigges</w:t>
      </w:r>
      <w:r w:rsidRPr="007262A1">
        <w:rPr>
          <w:rFonts w:ascii="Times New Roman" w:hAnsi="Times New Roman" w:cs="Times New Roman"/>
        </w:rPr>
        <w:t>t challenges currently facing climate scientists</w:t>
      </w:r>
      <w:r w:rsidR="00D81A3F" w:rsidRPr="007262A1">
        <w:rPr>
          <w:rFonts w:ascii="Times New Roman" w:hAnsi="Times New Roman" w:cs="Times New Roman"/>
        </w:rPr>
        <w:t xml:space="preserve">. Presently, climate models are reasonably adept at </w:t>
      </w:r>
      <w:r w:rsidR="001F3F82" w:rsidRPr="00676B92">
        <w:rPr>
          <w:rFonts w:ascii="Times New Roman" w:hAnsi="Times New Roman" w:cs="Times New Roman"/>
        </w:rPr>
        <w:t xml:space="preserve">capturing </w:t>
      </w:r>
      <w:r w:rsidR="000A464D" w:rsidRPr="007262A1">
        <w:rPr>
          <w:rFonts w:ascii="Times New Roman" w:hAnsi="Times New Roman" w:cs="Times New Roman"/>
        </w:rPr>
        <w:t xml:space="preserve">large-scale </w:t>
      </w:r>
      <w:r w:rsidR="001F3F82">
        <w:rPr>
          <w:rFonts w:ascii="Times New Roman" w:hAnsi="Times New Roman" w:cs="Times New Roman"/>
        </w:rPr>
        <w:t xml:space="preserve">historical </w:t>
      </w:r>
      <w:r w:rsidR="000A464D" w:rsidRPr="007262A1">
        <w:rPr>
          <w:rFonts w:ascii="Times New Roman" w:hAnsi="Times New Roman" w:cs="Times New Roman"/>
        </w:rPr>
        <w:t>features</w:t>
      </w:r>
      <w:r w:rsidR="001F3F82">
        <w:rPr>
          <w:rFonts w:ascii="Times New Roman" w:hAnsi="Times New Roman" w:cs="Times New Roman"/>
        </w:rPr>
        <w:t xml:space="preserve"> in response to prescribed observed radiative forcing</w:t>
      </w:r>
      <w:r w:rsidR="000A464D" w:rsidRPr="007262A1">
        <w:rPr>
          <w:rFonts w:ascii="Times New Roman" w:hAnsi="Times New Roman" w:cs="Times New Roman"/>
        </w:rPr>
        <w:t xml:space="preserve">. </w:t>
      </w:r>
      <w:ins w:id="2" w:author="Ben Kirtman" w:date="2015-07-08T10:21:00Z">
        <w:r w:rsidR="001F3F82">
          <w:rPr>
            <w:rFonts w:ascii="Times New Roman" w:hAnsi="Times New Roman" w:cs="Times New Roman"/>
          </w:rPr>
          <w:t>For example, g</w:t>
        </w:r>
      </w:ins>
      <w:r w:rsidR="000A464D" w:rsidRPr="007262A1">
        <w:rPr>
          <w:rFonts w:ascii="Times New Roman" w:hAnsi="Times New Roman" w:cs="Times New Roman"/>
        </w:rPr>
        <w:t>lobal average surface temperature trends, are well simulated by general circulation models (GCMs)</w:t>
      </w:r>
      <w:r w:rsidR="008C2934">
        <w:rPr>
          <w:rFonts w:ascii="Times New Roman" w:hAnsi="Times New Roman" w:cs="Times New Roman"/>
        </w:rPr>
        <w:t xml:space="preserve"> (Kirtman et al. 2013)</w:t>
      </w:r>
      <w:r w:rsidR="000A464D" w:rsidRPr="007262A1">
        <w:rPr>
          <w:rFonts w:ascii="Times New Roman" w:hAnsi="Times New Roman" w:cs="Times New Roman"/>
        </w:rPr>
        <w:t>.</w:t>
      </w:r>
      <w:r w:rsidR="0016410B" w:rsidRPr="007262A1">
        <w:rPr>
          <w:rFonts w:ascii="Times New Roman" w:hAnsi="Times New Roman" w:cs="Times New Roman"/>
        </w:rPr>
        <w:t xml:space="preserve"> </w:t>
      </w:r>
      <w:r w:rsidR="008F0FEB" w:rsidRPr="007262A1">
        <w:rPr>
          <w:rFonts w:ascii="Times New Roman" w:hAnsi="Times New Roman" w:cs="Times New Roman"/>
        </w:rPr>
        <w:t xml:space="preserve">However, </w:t>
      </w:r>
      <w:r w:rsidR="00D81A3F" w:rsidRPr="007262A1">
        <w:rPr>
          <w:rFonts w:ascii="Times New Roman" w:hAnsi="Times New Roman" w:cs="Times New Roman"/>
        </w:rPr>
        <w:t xml:space="preserve">it is knowledge of trends at a regional scale that is crucial to </w:t>
      </w:r>
      <w:r w:rsidR="001F3F82">
        <w:rPr>
          <w:rFonts w:ascii="Times New Roman" w:hAnsi="Times New Roman" w:cs="Times New Roman"/>
        </w:rPr>
        <w:t>adapting to</w:t>
      </w:r>
      <w:r w:rsidR="001F3F82" w:rsidRPr="007262A1">
        <w:rPr>
          <w:rFonts w:ascii="Times New Roman" w:hAnsi="Times New Roman" w:cs="Times New Roman"/>
        </w:rPr>
        <w:t xml:space="preserve"> </w:t>
      </w:r>
      <w:r w:rsidR="00D81A3F" w:rsidRPr="007262A1">
        <w:rPr>
          <w:rFonts w:ascii="Times New Roman" w:hAnsi="Times New Roman" w:cs="Times New Roman"/>
        </w:rPr>
        <w:t xml:space="preserve">the effects of climate change. </w:t>
      </w:r>
      <w:r w:rsidR="006203F5" w:rsidRPr="007262A1">
        <w:rPr>
          <w:rFonts w:ascii="Times New Roman" w:hAnsi="Times New Roman" w:cs="Times New Roman"/>
        </w:rPr>
        <w:t xml:space="preserve">Accurate regional climate trend prediction would enable policy makers and local officials to better organize efforts to </w:t>
      </w:r>
      <w:r w:rsidR="001F3F82">
        <w:rPr>
          <w:rFonts w:ascii="Times New Roman" w:hAnsi="Times New Roman" w:cs="Times New Roman"/>
        </w:rPr>
        <w:t>adapt to</w:t>
      </w:r>
      <w:r w:rsidR="001F3F82" w:rsidRPr="007262A1">
        <w:rPr>
          <w:rFonts w:ascii="Times New Roman" w:hAnsi="Times New Roman" w:cs="Times New Roman"/>
        </w:rPr>
        <w:t xml:space="preserve"> </w:t>
      </w:r>
      <w:r w:rsidR="006203F5" w:rsidRPr="007262A1">
        <w:rPr>
          <w:rFonts w:ascii="Times New Roman" w:hAnsi="Times New Roman" w:cs="Times New Roman"/>
        </w:rPr>
        <w:t xml:space="preserve">the negative effects of climate change. </w:t>
      </w:r>
      <w:r w:rsidR="001E4499" w:rsidRPr="007262A1">
        <w:rPr>
          <w:rFonts w:ascii="Times New Roman" w:hAnsi="Times New Roman" w:cs="Times New Roman"/>
        </w:rPr>
        <w:t>Moreover</w:t>
      </w:r>
      <w:r w:rsidR="00120C78" w:rsidRPr="007262A1">
        <w:rPr>
          <w:rFonts w:ascii="Times New Roman" w:hAnsi="Times New Roman" w:cs="Times New Roman"/>
        </w:rPr>
        <w:t>, t</w:t>
      </w:r>
      <w:r w:rsidR="001148D7" w:rsidRPr="007262A1">
        <w:rPr>
          <w:rFonts w:ascii="Times New Roman" w:hAnsi="Times New Roman" w:cs="Times New Roman"/>
        </w:rPr>
        <w:t xml:space="preserve">he average person is </w:t>
      </w:r>
      <w:r w:rsidR="000C6C79" w:rsidRPr="007262A1">
        <w:rPr>
          <w:rFonts w:ascii="Times New Roman" w:hAnsi="Times New Roman" w:cs="Times New Roman"/>
        </w:rPr>
        <w:t>likely to have a greater interest</w:t>
      </w:r>
      <w:r w:rsidR="0016410B" w:rsidRPr="007262A1">
        <w:rPr>
          <w:rFonts w:ascii="Times New Roman" w:hAnsi="Times New Roman" w:cs="Times New Roman"/>
        </w:rPr>
        <w:t xml:space="preserve"> </w:t>
      </w:r>
      <w:r w:rsidR="001148D7" w:rsidRPr="007262A1">
        <w:rPr>
          <w:rFonts w:ascii="Times New Roman" w:hAnsi="Times New Roman" w:cs="Times New Roman"/>
        </w:rPr>
        <w:t xml:space="preserve">in </w:t>
      </w:r>
      <w:r w:rsidR="000A464D" w:rsidRPr="007262A1">
        <w:rPr>
          <w:rFonts w:ascii="Times New Roman" w:hAnsi="Times New Roman" w:cs="Times New Roman"/>
        </w:rPr>
        <w:t xml:space="preserve">regional </w:t>
      </w:r>
      <w:r w:rsidR="001148D7" w:rsidRPr="007262A1">
        <w:rPr>
          <w:rFonts w:ascii="Times New Roman" w:hAnsi="Times New Roman" w:cs="Times New Roman"/>
        </w:rPr>
        <w:t>climate trends</w:t>
      </w:r>
      <w:r w:rsidR="000A464D" w:rsidRPr="007262A1">
        <w:rPr>
          <w:rFonts w:ascii="Times New Roman" w:hAnsi="Times New Roman" w:cs="Times New Roman"/>
        </w:rPr>
        <w:t>,</w:t>
      </w:r>
      <w:r w:rsidR="001148D7" w:rsidRPr="007262A1">
        <w:rPr>
          <w:rFonts w:ascii="Times New Roman" w:hAnsi="Times New Roman" w:cs="Times New Roman"/>
        </w:rPr>
        <w:t xml:space="preserve"> </w:t>
      </w:r>
      <w:r w:rsidR="006C5E57">
        <w:rPr>
          <w:rFonts w:ascii="Times New Roman" w:hAnsi="Times New Roman" w:cs="Times New Roman"/>
        </w:rPr>
        <w:t>how climate change will a</w:t>
      </w:r>
      <w:r w:rsidR="000A464D" w:rsidRPr="007262A1">
        <w:rPr>
          <w:rFonts w:ascii="Times New Roman" w:hAnsi="Times New Roman" w:cs="Times New Roman"/>
        </w:rPr>
        <w:t xml:space="preserve">ffect </w:t>
      </w:r>
      <w:r w:rsidR="000C6C79" w:rsidRPr="007262A1">
        <w:rPr>
          <w:rFonts w:ascii="Times New Roman" w:hAnsi="Times New Roman" w:cs="Times New Roman"/>
        </w:rPr>
        <w:t>where he or she lives, and a lesser interest in</w:t>
      </w:r>
      <w:r w:rsidR="001148D7" w:rsidRPr="007262A1">
        <w:rPr>
          <w:rFonts w:ascii="Times New Roman" w:hAnsi="Times New Roman" w:cs="Times New Roman"/>
        </w:rPr>
        <w:t xml:space="preserve"> global trends. </w:t>
      </w:r>
    </w:p>
    <w:p w14:paraId="12C13B03" w14:textId="17280FAE" w:rsidR="00D81A3F" w:rsidRPr="007262A1" w:rsidRDefault="00D81A3F" w:rsidP="00E958C6">
      <w:pPr>
        <w:pStyle w:val="ListParagraph"/>
        <w:spacing w:line="480" w:lineRule="auto"/>
        <w:ind w:left="0" w:firstLine="360"/>
        <w:jc w:val="both"/>
        <w:rPr>
          <w:rFonts w:ascii="Times New Roman" w:hAnsi="Times New Roman" w:cs="Times New Roman"/>
        </w:rPr>
      </w:pPr>
      <w:r w:rsidRPr="007262A1">
        <w:rPr>
          <w:rFonts w:ascii="Times New Roman" w:hAnsi="Times New Roman" w:cs="Times New Roman"/>
        </w:rPr>
        <w:t xml:space="preserve">Unfortunately, </w:t>
      </w:r>
      <w:r w:rsidR="000A464D" w:rsidRPr="007262A1">
        <w:rPr>
          <w:rFonts w:ascii="Times New Roman" w:hAnsi="Times New Roman" w:cs="Times New Roman"/>
        </w:rPr>
        <w:t xml:space="preserve">GCMs </w:t>
      </w:r>
      <w:r w:rsidRPr="007262A1">
        <w:rPr>
          <w:rFonts w:ascii="Times New Roman" w:hAnsi="Times New Roman" w:cs="Times New Roman"/>
        </w:rPr>
        <w:t>p</w:t>
      </w:r>
      <w:r w:rsidR="007B60DC" w:rsidRPr="007262A1">
        <w:rPr>
          <w:rFonts w:ascii="Times New Roman" w:hAnsi="Times New Roman" w:cs="Times New Roman"/>
        </w:rPr>
        <w:t xml:space="preserve">erform poorly at </w:t>
      </w:r>
      <w:r w:rsidR="008D1985" w:rsidRPr="007262A1">
        <w:rPr>
          <w:rFonts w:ascii="Times New Roman" w:hAnsi="Times New Roman" w:cs="Times New Roman"/>
        </w:rPr>
        <w:t xml:space="preserve">sub-continental and smaller </w:t>
      </w:r>
      <w:r w:rsidR="007B60DC" w:rsidRPr="007262A1">
        <w:rPr>
          <w:rFonts w:ascii="Times New Roman" w:hAnsi="Times New Roman" w:cs="Times New Roman"/>
        </w:rPr>
        <w:t>scale</w:t>
      </w:r>
      <w:r w:rsidR="00213AA8" w:rsidRPr="007262A1">
        <w:rPr>
          <w:rFonts w:ascii="Times New Roman" w:hAnsi="Times New Roman" w:cs="Times New Roman"/>
        </w:rPr>
        <w:t>s. At these scales</w:t>
      </w:r>
      <w:r w:rsidR="006C5E57">
        <w:rPr>
          <w:rFonts w:ascii="Times New Roman" w:hAnsi="Times New Roman" w:cs="Times New Roman"/>
        </w:rPr>
        <w:t>,</w:t>
      </w:r>
      <w:r w:rsidR="00213AA8" w:rsidRPr="007262A1">
        <w:rPr>
          <w:rFonts w:ascii="Times New Roman" w:hAnsi="Times New Roman" w:cs="Times New Roman"/>
        </w:rPr>
        <w:t xml:space="preserve"> observed trends typically fall in the tails of the distribution of modeled trends (Bhend and Whet</w:t>
      </w:r>
      <w:r w:rsidR="00C52504" w:rsidRPr="007262A1">
        <w:rPr>
          <w:rFonts w:ascii="Times New Roman" w:hAnsi="Times New Roman" w:cs="Times New Roman"/>
        </w:rPr>
        <w:t>ton 2012; Knutson et al. 2013; v</w:t>
      </w:r>
      <w:r w:rsidR="00213AA8" w:rsidRPr="007262A1">
        <w:rPr>
          <w:rFonts w:ascii="Times New Roman" w:hAnsi="Times New Roman" w:cs="Times New Roman"/>
        </w:rPr>
        <w:t>an Oldenborgh et al.</w:t>
      </w:r>
      <w:r w:rsidR="00DD1280" w:rsidRPr="007262A1">
        <w:rPr>
          <w:rFonts w:ascii="Times New Roman" w:hAnsi="Times New Roman" w:cs="Times New Roman"/>
        </w:rPr>
        <w:t xml:space="preserve"> 2013</w:t>
      </w:r>
      <w:r w:rsidR="008C2934">
        <w:rPr>
          <w:rFonts w:ascii="Times New Roman" w:hAnsi="Times New Roman" w:cs="Times New Roman"/>
        </w:rPr>
        <w:t>; Kirtman et al 2013</w:t>
      </w:r>
      <w:r w:rsidR="00DD1280" w:rsidRPr="007262A1">
        <w:rPr>
          <w:rFonts w:ascii="Times New Roman" w:hAnsi="Times New Roman" w:cs="Times New Roman"/>
        </w:rPr>
        <w:t>).</w:t>
      </w:r>
      <w:r w:rsidR="00FE060B" w:rsidRPr="007262A1">
        <w:rPr>
          <w:rFonts w:ascii="Times New Roman" w:hAnsi="Times New Roman" w:cs="Times New Roman"/>
        </w:rPr>
        <w:t xml:space="preserve"> In fact, the recent IPCC report asserts that the </w:t>
      </w:r>
      <w:r w:rsidR="00213AA8" w:rsidRPr="007262A1">
        <w:rPr>
          <w:rFonts w:ascii="Times New Roman" w:hAnsi="Times New Roman" w:cs="Times New Roman"/>
        </w:rPr>
        <w:t xml:space="preserve">Coupled Model Intercomparison Project Phase 5 (CMIP5) ensemble cannot be used to make reliable regional forecasts, and that uncertainty can be larger than the model spread. </w:t>
      </w:r>
      <w:r w:rsidR="008D1985" w:rsidRPr="007262A1">
        <w:rPr>
          <w:rFonts w:ascii="Times New Roman" w:hAnsi="Times New Roman" w:cs="Times New Roman"/>
        </w:rPr>
        <w:t xml:space="preserve">It is true that natural variability and model spread is larger at smaller scales, but these differences do not fully account for the discrepancies between model prediction and observations at regional scales. </w:t>
      </w:r>
      <w:r w:rsidR="006203F5" w:rsidRPr="007262A1">
        <w:rPr>
          <w:rFonts w:ascii="Times New Roman" w:hAnsi="Times New Roman" w:cs="Times New Roman"/>
        </w:rPr>
        <w:t xml:space="preserve">One phenomenon that negatively impacts GCM accuracy is too-high climate sensitivity (Kumar et al. 2013). </w:t>
      </w:r>
      <w:r w:rsidR="00983990">
        <w:rPr>
          <w:rFonts w:ascii="Times New Roman" w:hAnsi="Times New Roman" w:cs="Times New Roman"/>
        </w:rPr>
        <w:t>Meaning that the temperature increases too rapidly in response to increased CO</w:t>
      </w:r>
      <w:r w:rsidR="00983990">
        <w:rPr>
          <w:rFonts w:ascii="Times New Roman" w:hAnsi="Times New Roman" w:cs="Times New Roman"/>
        </w:rPr>
        <w:softHyphen/>
      </w:r>
      <w:r w:rsidR="00983990" w:rsidRPr="00983990">
        <w:rPr>
          <w:rFonts w:ascii="Times New Roman" w:hAnsi="Times New Roman" w:cs="Times New Roman"/>
          <w:vertAlign w:val="subscript"/>
        </w:rPr>
        <w:t>2</w:t>
      </w:r>
      <w:r w:rsidR="00983990">
        <w:rPr>
          <w:rFonts w:ascii="Times New Roman" w:hAnsi="Times New Roman" w:cs="Times New Roman"/>
          <w:vertAlign w:val="subscript"/>
        </w:rPr>
        <w:t>.</w:t>
      </w:r>
      <w:r w:rsidR="00983990">
        <w:rPr>
          <w:rFonts w:ascii="Times New Roman" w:hAnsi="Times New Roman" w:cs="Times New Roman"/>
        </w:rPr>
        <w:t xml:space="preserve"> </w:t>
      </w:r>
      <w:r w:rsidR="006203F5" w:rsidRPr="007262A1">
        <w:rPr>
          <w:rFonts w:ascii="Times New Roman" w:hAnsi="Times New Roman" w:cs="Times New Roman"/>
        </w:rPr>
        <w:t xml:space="preserve">As a result </w:t>
      </w:r>
      <w:r w:rsidR="00260679" w:rsidRPr="007262A1">
        <w:rPr>
          <w:rFonts w:ascii="Times New Roman" w:hAnsi="Times New Roman" w:cs="Times New Roman"/>
        </w:rPr>
        <w:t xml:space="preserve">of excessive climate sensitivity </w:t>
      </w:r>
      <w:r w:rsidR="008D1985" w:rsidRPr="007262A1">
        <w:rPr>
          <w:rFonts w:ascii="Times New Roman" w:hAnsi="Times New Roman" w:cs="Times New Roman"/>
        </w:rPr>
        <w:t xml:space="preserve">GCMs </w:t>
      </w:r>
      <w:r w:rsidR="00983990">
        <w:rPr>
          <w:rFonts w:ascii="Times New Roman" w:hAnsi="Times New Roman" w:cs="Times New Roman"/>
        </w:rPr>
        <w:t xml:space="preserve">tend to project positive </w:t>
      </w:r>
      <w:r w:rsidR="00983990">
        <w:rPr>
          <w:rFonts w:ascii="Times New Roman" w:hAnsi="Times New Roman" w:cs="Times New Roman"/>
        </w:rPr>
        <w:lastRenderedPageBreak/>
        <w:t>temperature trends across the globe, and therefore only seemingly</w:t>
      </w:r>
      <w:r w:rsidR="00A8734C" w:rsidRPr="007262A1">
        <w:rPr>
          <w:rFonts w:ascii="Times New Roman" w:hAnsi="Times New Roman" w:cs="Times New Roman"/>
        </w:rPr>
        <w:t xml:space="preserve"> </w:t>
      </w:r>
      <w:r w:rsidRPr="007262A1">
        <w:rPr>
          <w:rFonts w:ascii="Times New Roman" w:hAnsi="Times New Roman" w:cs="Times New Roman"/>
        </w:rPr>
        <w:t xml:space="preserve">accurately predict </w:t>
      </w:r>
      <w:r w:rsidR="00983990">
        <w:rPr>
          <w:rFonts w:ascii="Times New Roman" w:hAnsi="Times New Roman" w:cs="Times New Roman"/>
        </w:rPr>
        <w:t xml:space="preserve">positive </w:t>
      </w:r>
      <w:r w:rsidRPr="007262A1">
        <w:rPr>
          <w:rFonts w:ascii="Times New Roman" w:hAnsi="Times New Roman" w:cs="Times New Roman"/>
        </w:rPr>
        <w:t xml:space="preserve">regional </w:t>
      </w:r>
      <w:r w:rsidR="00983990">
        <w:rPr>
          <w:rFonts w:ascii="Times New Roman" w:hAnsi="Times New Roman" w:cs="Times New Roman"/>
        </w:rPr>
        <w:t xml:space="preserve">temperature </w:t>
      </w:r>
      <w:r w:rsidRPr="007262A1">
        <w:rPr>
          <w:rFonts w:ascii="Times New Roman" w:hAnsi="Times New Roman" w:cs="Times New Roman"/>
        </w:rPr>
        <w:t xml:space="preserve">trends. </w:t>
      </w:r>
    </w:p>
    <w:p w14:paraId="1A01AB5F" w14:textId="1ACBADF8" w:rsidR="00DD1280" w:rsidRPr="007262A1" w:rsidRDefault="00DD1280" w:rsidP="00E958C6">
      <w:pPr>
        <w:pStyle w:val="ListParagraph"/>
        <w:spacing w:line="480" w:lineRule="auto"/>
        <w:ind w:left="0" w:firstLine="360"/>
        <w:jc w:val="both"/>
        <w:rPr>
          <w:rFonts w:ascii="Times New Roman" w:hAnsi="Times New Roman" w:cs="Times New Roman"/>
        </w:rPr>
      </w:pPr>
      <w:r w:rsidRPr="007262A1">
        <w:rPr>
          <w:rFonts w:ascii="Times New Roman" w:hAnsi="Times New Roman" w:cs="Times New Roman"/>
        </w:rPr>
        <w:t>The</w:t>
      </w:r>
      <w:r w:rsidR="00472C35" w:rsidRPr="007262A1">
        <w:rPr>
          <w:rFonts w:ascii="Times New Roman" w:hAnsi="Times New Roman" w:cs="Times New Roman"/>
        </w:rPr>
        <w:t xml:space="preserve"> main goal of this study is to assess the predictability of regional climate trends.</w:t>
      </w:r>
      <w:r w:rsidR="00B06953">
        <w:rPr>
          <w:rFonts w:ascii="Times New Roman" w:hAnsi="Times New Roman" w:cs="Times New Roman"/>
        </w:rPr>
        <w:t xml:space="preserve"> </w:t>
      </w:r>
      <w:r w:rsidR="00CD275B">
        <w:rPr>
          <w:rFonts w:ascii="Times New Roman" w:hAnsi="Times New Roman" w:cs="Times New Roman"/>
        </w:rPr>
        <w:t xml:space="preserve">One widely used definition of a regional </w:t>
      </w:r>
      <w:r w:rsidR="00144834">
        <w:rPr>
          <w:rFonts w:ascii="Times New Roman" w:hAnsi="Times New Roman" w:cs="Times New Roman"/>
        </w:rPr>
        <w:t xml:space="preserve">climate </w:t>
      </w:r>
      <w:r w:rsidR="00CD275B">
        <w:rPr>
          <w:rFonts w:ascii="Times New Roman" w:hAnsi="Times New Roman" w:cs="Times New Roman"/>
        </w:rPr>
        <w:t>trend is the area averaged trend over a particular region. A major motivator be</w:t>
      </w:r>
      <w:r w:rsidR="006F00B8">
        <w:rPr>
          <w:rFonts w:ascii="Times New Roman" w:hAnsi="Times New Roman" w:cs="Times New Roman"/>
        </w:rPr>
        <w:t>hind this study is assessing</w:t>
      </w:r>
      <w:r w:rsidR="00CD275B">
        <w:rPr>
          <w:rFonts w:ascii="Times New Roman" w:hAnsi="Times New Roman" w:cs="Times New Roman"/>
        </w:rPr>
        <w:t xml:space="preserve"> regional for</w:t>
      </w:r>
      <w:r w:rsidR="006F00B8">
        <w:rPr>
          <w:rFonts w:ascii="Times New Roman" w:hAnsi="Times New Roman" w:cs="Times New Roman"/>
        </w:rPr>
        <w:t xml:space="preserve">ecast skill so individuals planning for the future have a better idea of how much trust they can put into climate forecasts for where they live. For this application an area averaged climate trend is not necessarily useful. Therefore, in this study when asking if models capture regional trends, we’re asking if models are able to reproduce the spatial patterns of climate trends over a particular area. </w:t>
      </w:r>
      <w:r w:rsidR="00472C35" w:rsidRPr="007262A1">
        <w:rPr>
          <w:rFonts w:ascii="Times New Roman" w:hAnsi="Times New Roman" w:cs="Times New Roman"/>
        </w:rPr>
        <w:t>Is it possible for cont</w:t>
      </w:r>
      <w:r w:rsidR="006F00B8">
        <w:rPr>
          <w:rFonts w:ascii="Times New Roman" w:hAnsi="Times New Roman" w:cs="Times New Roman"/>
        </w:rPr>
        <w:t xml:space="preserve">emporary climate models to </w:t>
      </w:r>
      <w:r w:rsidR="00B06953">
        <w:rPr>
          <w:rFonts w:ascii="Times New Roman" w:hAnsi="Times New Roman" w:cs="Times New Roman"/>
        </w:rPr>
        <w:t>accurate</w:t>
      </w:r>
      <w:r w:rsidR="006F00B8">
        <w:rPr>
          <w:rFonts w:ascii="Times New Roman" w:hAnsi="Times New Roman" w:cs="Times New Roman"/>
        </w:rPr>
        <w:t>ly forecast</w:t>
      </w:r>
      <w:r w:rsidR="008E68AD" w:rsidRPr="007262A1">
        <w:rPr>
          <w:rFonts w:ascii="Times New Roman" w:hAnsi="Times New Roman" w:cs="Times New Roman"/>
        </w:rPr>
        <w:t xml:space="preserve"> </w:t>
      </w:r>
      <w:r w:rsidR="006F00B8">
        <w:rPr>
          <w:rFonts w:ascii="Times New Roman" w:hAnsi="Times New Roman" w:cs="Times New Roman"/>
        </w:rPr>
        <w:t xml:space="preserve">the spatial patterns of </w:t>
      </w:r>
      <w:r w:rsidR="008E68AD" w:rsidRPr="007262A1">
        <w:rPr>
          <w:rFonts w:ascii="Times New Roman" w:hAnsi="Times New Roman" w:cs="Times New Roman"/>
        </w:rPr>
        <w:t xml:space="preserve">regional trend? To answer this question regional </w:t>
      </w:r>
      <w:r w:rsidR="00A8734C" w:rsidRPr="007262A1">
        <w:rPr>
          <w:rFonts w:ascii="Times New Roman" w:hAnsi="Times New Roman" w:cs="Times New Roman"/>
        </w:rPr>
        <w:t xml:space="preserve">climate </w:t>
      </w:r>
      <w:r w:rsidR="008E68AD" w:rsidRPr="007262A1">
        <w:rPr>
          <w:rFonts w:ascii="Times New Roman" w:hAnsi="Times New Roman" w:cs="Times New Roman"/>
        </w:rPr>
        <w:t xml:space="preserve">trends generated by the </w:t>
      </w:r>
      <w:r w:rsidRPr="007262A1">
        <w:rPr>
          <w:rFonts w:ascii="Times New Roman" w:hAnsi="Times New Roman" w:cs="Times New Roman"/>
        </w:rPr>
        <w:t>phase-1 North Ameri</w:t>
      </w:r>
      <w:r w:rsidR="008E68AD" w:rsidRPr="007262A1">
        <w:rPr>
          <w:rFonts w:ascii="Times New Roman" w:hAnsi="Times New Roman" w:cs="Times New Roman"/>
        </w:rPr>
        <w:t xml:space="preserve">can Multi-Model Ensemble (NMME) </w:t>
      </w:r>
      <w:r w:rsidR="001E5CBD">
        <w:rPr>
          <w:rFonts w:ascii="Times New Roman" w:hAnsi="Times New Roman" w:cs="Times New Roman"/>
        </w:rPr>
        <w:t>were</w:t>
      </w:r>
      <w:r w:rsidR="008E68AD" w:rsidRPr="007262A1">
        <w:rPr>
          <w:rFonts w:ascii="Times New Roman" w:hAnsi="Times New Roman" w:cs="Times New Roman"/>
        </w:rPr>
        <w:t xml:space="preserve"> compared </w:t>
      </w:r>
      <w:r w:rsidR="00A8734C" w:rsidRPr="007262A1">
        <w:rPr>
          <w:rFonts w:ascii="Times New Roman" w:hAnsi="Times New Roman" w:cs="Times New Roman"/>
        </w:rPr>
        <w:t xml:space="preserve">with observations. These comparisons will be made using a </w:t>
      </w:r>
      <w:r w:rsidR="001E5CBD">
        <w:rPr>
          <w:rFonts w:ascii="Times New Roman" w:hAnsi="Times New Roman" w:cs="Times New Roman"/>
        </w:rPr>
        <w:t xml:space="preserve">novel </w:t>
      </w:r>
      <w:r w:rsidR="00A8734C" w:rsidRPr="007262A1">
        <w:rPr>
          <w:rFonts w:ascii="Times New Roman" w:hAnsi="Times New Roman" w:cs="Times New Roman"/>
        </w:rPr>
        <w:t>Monte Carlo approach</w:t>
      </w:r>
      <w:r w:rsidR="00546FAB" w:rsidRPr="007262A1">
        <w:rPr>
          <w:rFonts w:ascii="Times New Roman" w:hAnsi="Times New Roman" w:cs="Times New Roman"/>
        </w:rPr>
        <w:t>.</w:t>
      </w:r>
      <w:r w:rsidR="00A8734C" w:rsidRPr="007262A1">
        <w:rPr>
          <w:rFonts w:ascii="Times New Roman" w:hAnsi="Times New Roman" w:cs="Times New Roman"/>
        </w:rPr>
        <w:t xml:space="preserve"> </w:t>
      </w:r>
    </w:p>
    <w:p w14:paraId="09CEC6F6" w14:textId="6CF2FD5C" w:rsidR="00C52504" w:rsidRPr="007262A1" w:rsidRDefault="00D77B24" w:rsidP="00E958C6">
      <w:pPr>
        <w:spacing w:line="480" w:lineRule="auto"/>
        <w:ind w:firstLine="360"/>
        <w:rPr>
          <w:rFonts w:ascii="Times New Roman" w:hAnsi="Times New Roman" w:cs="Times New Roman"/>
        </w:rPr>
      </w:pPr>
      <w:r w:rsidRPr="007262A1">
        <w:rPr>
          <w:rFonts w:ascii="Times New Roman" w:hAnsi="Times New Roman" w:cs="Times New Roman"/>
        </w:rPr>
        <w:tab/>
        <w:t>The NMME is an experimental seaso</w:t>
      </w:r>
      <w:r w:rsidR="00546FAB" w:rsidRPr="007262A1">
        <w:rPr>
          <w:rFonts w:ascii="Times New Roman" w:hAnsi="Times New Roman" w:cs="Times New Roman"/>
        </w:rPr>
        <w:t>nal forecasting system that utilizes</w:t>
      </w:r>
      <w:r w:rsidRPr="007262A1">
        <w:rPr>
          <w:rFonts w:ascii="Times New Roman" w:hAnsi="Times New Roman" w:cs="Times New Roman"/>
        </w:rPr>
        <w:t xml:space="preserve"> coupled models from various modeling centers</w:t>
      </w:r>
      <w:r w:rsidR="0086052D" w:rsidRPr="007262A1">
        <w:rPr>
          <w:rFonts w:ascii="Times New Roman" w:hAnsi="Times New Roman" w:cs="Times New Roman"/>
        </w:rPr>
        <w:t xml:space="preserve"> and is ideal for analyzing inherent predictability at the regional scale</w:t>
      </w:r>
      <w:r w:rsidRPr="007262A1">
        <w:rPr>
          <w:rFonts w:ascii="Times New Roman" w:hAnsi="Times New Roman" w:cs="Times New Roman"/>
        </w:rPr>
        <w:t xml:space="preserve">. </w:t>
      </w:r>
      <w:r w:rsidR="0086052D" w:rsidRPr="007262A1">
        <w:rPr>
          <w:rFonts w:ascii="Times New Roman" w:hAnsi="Times New Roman" w:cs="Times New Roman"/>
        </w:rPr>
        <w:t xml:space="preserve">Each component model </w:t>
      </w:r>
      <w:r w:rsidRPr="007262A1">
        <w:rPr>
          <w:rFonts w:ascii="Times New Roman" w:hAnsi="Times New Roman" w:cs="Times New Roman"/>
        </w:rPr>
        <w:t xml:space="preserve">provides an approximately 30-year hindcast that can be used to </w:t>
      </w:r>
      <w:r w:rsidR="00BD25C0" w:rsidRPr="007262A1">
        <w:rPr>
          <w:rFonts w:ascii="Times New Roman" w:hAnsi="Times New Roman" w:cs="Times New Roman"/>
        </w:rPr>
        <w:t xml:space="preserve">diagnose the predictability of the ensemble. </w:t>
      </w:r>
      <w:r w:rsidR="006C5E57">
        <w:rPr>
          <w:rFonts w:ascii="Times New Roman" w:hAnsi="Times New Roman" w:cs="Times New Roman"/>
        </w:rPr>
        <w:t>Additionally, it h</w:t>
      </w:r>
      <w:r w:rsidR="0086052D" w:rsidRPr="007262A1">
        <w:rPr>
          <w:rFonts w:ascii="Times New Roman" w:hAnsi="Times New Roman" w:cs="Times New Roman"/>
        </w:rPr>
        <w:t>as been shown that the multi-model ensemble approach generates better predictions than any single model (Palmer er al. 2004; Hagedorn et al. 2005; Doblas-Reyes et al 2005).</w:t>
      </w:r>
      <w:r w:rsidR="001D6475">
        <w:rPr>
          <w:rFonts w:ascii="Times New Roman" w:hAnsi="Times New Roman" w:cs="Times New Roman"/>
        </w:rPr>
        <w:t xml:space="preserve"> </w:t>
      </w:r>
      <w:r w:rsidR="0086052D" w:rsidRPr="007262A1">
        <w:rPr>
          <w:rFonts w:ascii="Times New Roman" w:hAnsi="Times New Roman" w:cs="Times New Roman"/>
        </w:rPr>
        <w:t>What makes the NMME most suited for this undertaking is that</w:t>
      </w:r>
      <w:r w:rsidR="006C5E57">
        <w:rPr>
          <w:rFonts w:ascii="Times New Roman" w:hAnsi="Times New Roman" w:cs="Times New Roman"/>
        </w:rPr>
        <w:t>,</w:t>
      </w:r>
      <w:r w:rsidR="0086052D" w:rsidRPr="007262A1">
        <w:rPr>
          <w:rFonts w:ascii="Times New Roman" w:hAnsi="Times New Roman" w:cs="Times New Roman"/>
        </w:rPr>
        <w:t xml:space="preserve"> u</w:t>
      </w:r>
      <w:r w:rsidR="00BD25C0" w:rsidRPr="007262A1">
        <w:rPr>
          <w:rFonts w:ascii="Times New Roman" w:hAnsi="Times New Roman" w:cs="Times New Roman"/>
        </w:rPr>
        <w:t>nlike forec</w:t>
      </w:r>
      <w:r w:rsidR="00580C3F">
        <w:rPr>
          <w:rFonts w:ascii="Times New Roman" w:hAnsi="Times New Roman" w:cs="Times New Roman"/>
        </w:rPr>
        <w:t>asts from other model ensembles</w:t>
      </w:r>
      <w:r w:rsidR="00BD25C0" w:rsidRPr="007262A1">
        <w:rPr>
          <w:rFonts w:ascii="Times New Roman" w:hAnsi="Times New Roman" w:cs="Times New Roman"/>
        </w:rPr>
        <w:t xml:space="preserve"> such as CMIP5, NMME forecasts have short</w:t>
      </w:r>
      <w:r w:rsidR="006C5E57">
        <w:rPr>
          <w:rFonts w:ascii="Times New Roman" w:hAnsi="Times New Roman" w:cs="Times New Roman"/>
        </w:rPr>
        <w:t xml:space="preserve"> lead times:</w:t>
      </w:r>
      <w:r w:rsidR="00546FAB" w:rsidRPr="007262A1">
        <w:rPr>
          <w:rFonts w:ascii="Times New Roman" w:hAnsi="Times New Roman" w:cs="Times New Roman"/>
        </w:rPr>
        <w:t xml:space="preserve"> from 1 to </w:t>
      </w:r>
      <w:r w:rsidR="00BD25C0" w:rsidRPr="007262A1">
        <w:rPr>
          <w:rFonts w:ascii="Times New Roman" w:hAnsi="Times New Roman" w:cs="Times New Roman"/>
        </w:rPr>
        <w:t>9 months.</w:t>
      </w:r>
      <w:r w:rsidR="001D6475">
        <w:rPr>
          <w:rFonts w:ascii="Times New Roman" w:hAnsi="Times New Roman" w:cs="Times New Roman"/>
        </w:rPr>
        <w:t xml:space="preserve"> </w:t>
      </w:r>
      <w:commentRangeStart w:id="3"/>
      <w:r w:rsidR="00546FAB" w:rsidRPr="007262A1">
        <w:rPr>
          <w:rFonts w:ascii="Times New Roman" w:hAnsi="Times New Roman" w:cs="Times New Roman"/>
        </w:rPr>
        <w:t>If</w:t>
      </w:r>
      <w:r w:rsidR="0086052D" w:rsidRPr="007262A1">
        <w:rPr>
          <w:rFonts w:ascii="Times New Roman" w:hAnsi="Times New Roman" w:cs="Times New Roman"/>
        </w:rPr>
        <w:t xml:space="preserve"> reliable regional trends cannot be predicted at lead times that are only months </w:t>
      </w:r>
      <w:r w:rsidR="0086052D" w:rsidRPr="007262A1">
        <w:rPr>
          <w:rFonts w:ascii="Times New Roman" w:hAnsi="Times New Roman" w:cs="Times New Roman"/>
        </w:rPr>
        <w:lastRenderedPageBreak/>
        <w:t>removed from observations, the current genera</w:t>
      </w:r>
      <w:r w:rsidR="00C52504" w:rsidRPr="007262A1">
        <w:rPr>
          <w:rFonts w:ascii="Times New Roman" w:hAnsi="Times New Roman" w:cs="Times New Roman"/>
        </w:rPr>
        <w:t>tion of climate models may</w:t>
      </w:r>
      <w:r w:rsidR="0086052D" w:rsidRPr="007262A1">
        <w:rPr>
          <w:rFonts w:ascii="Times New Roman" w:hAnsi="Times New Roman" w:cs="Times New Roman"/>
        </w:rPr>
        <w:t xml:space="preserve"> be incapable of reliably predicting regional climate trends</w:t>
      </w:r>
      <w:r w:rsidR="00546FAB" w:rsidRPr="007262A1">
        <w:rPr>
          <w:rFonts w:ascii="Times New Roman" w:hAnsi="Times New Roman" w:cs="Times New Roman"/>
        </w:rPr>
        <w:t>. A</w:t>
      </w:r>
      <w:r w:rsidR="00811414" w:rsidRPr="007262A1">
        <w:rPr>
          <w:rFonts w:ascii="Times New Roman" w:hAnsi="Times New Roman" w:cs="Times New Roman"/>
        </w:rPr>
        <w:t xml:space="preserve">lternatively, an inability to recreate regional trends at extremely short lead times </w:t>
      </w:r>
      <w:r w:rsidR="00546FAB" w:rsidRPr="007262A1">
        <w:rPr>
          <w:rFonts w:ascii="Times New Roman" w:hAnsi="Times New Roman" w:cs="Times New Roman"/>
        </w:rPr>
        <w:t xml:space="preserve">may indicate that there is little to no inherent predictability in climate trends over small </w:t>
      </w:r>
      <w:r w:rsidR="00811414" w:rsidRPr="007262A1">
        <w:rPr>
          <w:rFonts w:ascii="Times New Roman" w:hAnsi="Times New Roman" w:cs="Times New Roman"/>
        </w:rPr>
        <w:t>areas</w:t>
      </w:r>
      <w:r w:rsidR="0086052D" w:rsidRPr="007262A1">
        <w:rPr>
          <w:rFonts w:ascii="Times New Roman" w:hAnsi="Times New Roman" w:cs="Times New Roman"/>
        </w:rPr>
        <w:t>.</w:t>
      </w:r>
      <w:commentRangeEnd w:id="3"/>
      <w:r w:rsidR="00A05891">
        <w:rPr>
          <w:rStyle w:val="CommentReference"/>
        </w:rPr>
        <w:commentReference w:id="3"/>
      </w:r>
    </w:p>
    <w:p w14:paraId="1ABE1EF7" w14:textId="57708E03" w:rsidR="00C52504" w:rsidRPr="007262A1" w:rsidRDefault="00C52504" w:rsidP="00E958C6">
      <w:pPr>
        <w:spacing w:line="480" w:lineRule="auto"/>
        <w:ind w:firstLine="360"/>
        <w:rPr>
          <w:rFonts w:ascii="Times New Roman" w:hAnsi="Times New Roman" w:cs="Times New Roman"/>
        </w:rPr>
      </w:pPr>
      <w:r w:rsidRPr="007262A1">
        <w:rPr>
          <w:rFonts w:ascii="Times New Roman" w:hAnsi="Times New Roman" w:cs="Times New Roman"/>
        </w:rPr>
        <w:tab/>
        <w:t xml:space="preserve">There </w:t>
      </w:r>
      <w:r w:rsidR="004601A1" w:rsidRPr="007262A1">
        <w:rPr>
          <w:rFonts w:ascii="Times New Roman" w:hAnsi="Times New Roman" w:cs="Times New Roman"/>
        </w:rPr>
        <w:t>are past</w:t>
      </w:r>
      <w:r w:rsidRPr="007262A1">
        <w:rPr>
          <w:rFonts w:ascii="Times New Roman" w:hAnsi="Times New Roman" w:cs="Times New Roman"/>
        </w:rPr>
        <w:t xml:space="preserve"> studies that evaluate the predictability of regional climat</w:t>
      </w:r>
      <w:r w:rsidR="00CA7579" w:rsidRPr="007262A1">
        <w:rPr>
          <w:rFonts w:ascii="Times New Roman" w:hAnsi="Times New Roman" w:cs="Times New Roman"/>
        </w:rPr>
        <w:t>e trends but they either focus</w:t>
      </w:r>
      <w:r w:rsidRPr="007262A1">
        <w:rPr>
          <w:rFonts w:ascii="Times New Roman" w:hAnsi="Times New Roman" w:cs="Times New Roman"/>
        </w:rPr>
        <w:t xml:space="preserve"> on one region (</w:t>
      </w:r>
      <w:r w:rsidRPr="00CD275B">
        <w:rPr>
          <w:rFonts w:ascii="Times New Roman" w:hAnsi="Times New Roman" w:cs="Times New Roman"/>
        </w:rPr>
        <w:t>van Oldenborgh et al.</w:t>
      </w:r>
      <w:r w:rsidR="00CD275B">
        <w:rPr>
          <w:rFonts w:ascii="Times New Roman" w:hAnsi="Times New Roman" w:cs="Times New Roman"/>
        </w:rPr>
        <w:t xml:space="preserve"> 2009</w:t>
      </w:r>
      <w:r w:rsidR="006C5E57">
        <w:rPr>
          <w:rFonts w:ascii="Times New Roman" w:hAnsi="Times New Roman" w:cs="Times New Roman"/>
        </w:rPr>
        <w:t>) or a set of</w:t>
      </w:r>
      <w:r w:rsidR="00B85012">
        <w:rPr>
          <w:rFonts w:ascii="Times New Roman" w:hAnsi="Times New Roman" w:cs="Times New Roman"/>
        </w:rPr>
        <w:t xml:space="preserve"> hand-</w:t>
      </w:r>
      <w:r w:rsidRPr="007262A1">
        <w:rPr>
          <w:rFonts w:ascii="Times New Roman" w:hAnsi="Times New Roman" w:cs="Times New Roman"/>
        </w:rPr>
        <w:t>picked regions (Bhend and Whetton 2012).</w:t>
      </w:r>
      <w:r w:rsidR="00D838D3" w:rsidRPr="007262A1">
        <w:rPr>
          <w:rFonts w:ascii="Times New Roman" w:hAnsi="Times New Roman" w:cs="Times New Roman"/>
        </w:rPr>
        <w:t xml:space="preserve"> Studies show that certain regions</w:t>
      </w:r>
      <w:r w:rsidR="0048041D" w:rsidRPr="007262A1">
        <w:rPr>
          <w:rFonts w:ascii="Times New Roman" w:hAnsi="Times New Roman" w:cs="Times New Roman"/>
        </w:rPr>
        <w:t xml:space="preserve"> </w:t>
      </w:r>
      <w:r w:rsidR="00D838D3" w:rsidRPr="007262A1">
        <w:rPr>
          <w:rFonts w:ascii="Times New Roman" w:hAnsi="Times New Roman" w:cs="Times New Roman"/>
        </w:rPr>
        <w:t xml:space="preserve">have more predictive skill than others at </w:t>
      </w:r>
      <w:r w:rsidR="0048041D" w:rsidRPr="007262A1">
        <w:rPr>
          <w:rFonts w:ascii="Times New Roman" w:hAnsi="Times New Roman" w:cs="Times New Roman"/>
        </w:rPr>
        <w:t xml:space="preserve">decadal time scales </w:t>
      </w:r>
      <w:r w:rsidR="0048041D" w:rsidRPr="00CD275B">
        <w:rPr>
          <w:rFonts w:ascii="Times New Roman" w:hAnsi="Times New Roman" w:cs="Times New Roman"/>
        </w:rPr>
        <w:t>(</w:t>
      </w:r>
      <w:r w:rsidR="00CD275B">
        <w:rPr>
          <w:rFonts w:ascii="Times New Roman" w:hAnsi="Times New Roman" w:cs="Times New Roman"/>
        </w:rPr>
        <w:t>Meehl et al. 2014</w:t>
      </w:r>
      <w:r w:rsidR="0048041D" w:rsidRPr="00CD275B">
        <w:rPr>
          <w:rFonts w:ascii="Times New Roman" w:hAnsi="Times New Roman" w:cs="Times New Roman"/>
        </w:rPr>
        <w:t>)</w:t>
      </w:r>
      <w:r w:rsidR="0048041D" w:rsidRPr="007262A1">
        <w:rPr>
          <w:rFonts w:ascii="Times New Roman" w:hAnsi="Times New Roman" w:cs="Times New Roman"/>
        </w:rPr>
        <w:t xml:space="preserve"> Therefore, u</w:t>
      </w:r>
      <w:r w:rsidRPr="007262A1">
        <w:rPr>
          <w:rFonts w:ascii="Times New Roman" w:hAnsi="Times New Roman" w:cs="Times New Roman"/>
        </w:rPr>
        <w:t xml:space="preserve">sing a few specific regions and ignoring the rest of the globe </w:t>
      </w:r>
      <w:r w:rsidR="00913E9E">
        <w:rPr>
          <w:rFonts w:ascii="Times New Roman" w:hAnsi="Times New Roman" w:cs="Times New Roman"/>
        </w:rPr>
        <w:t>may not be an accurate way to determine how a model predicts regional trends in general</w:t>
      </w:r>
      <w:r w:rsidRPr="007262A1">
        <w:rPr>
          <w:rFonts w:ascii="Times New Roman" w:hAnsi="Times New Roman" w:cs="Times New Roman"/>
        </w:rPr>
        <w:t>.</w:t>
      </w:r>
      <w:r w:rsidR="00467832" w:rsidRPr="007262A1">
        <w:rPr>
          <w:rFonts w:ascii="Times New Roman" w:hAnsi="Times New Roman" w:cs="Times New Roman"/>
        </w:rPr>
        <w:t xml:space="preserve"> A Monte Carlo Approach will be taken t</w:t>
      </w:r>
      <w:r w:rsidRPr="007262A1">
        <w:rPr>
          <w:rFonts w:ascii="Times New Roman" w:hAnsi="Times New Roman" w:cs="Times New Roman"/>
        </w:rPr>
        <w:t>o</w:t>
      </w:r>
      <w:r w:rsidR="00467832" w:rsidRPr="007262A1">
        <w:rPr>
          <w:rFonts w:ascii="Times New Roman" w:hAnsi="Times New Roman" w:cs="Times New Roman"/>
        </w:rPr>
        <w:t xml:space="preserve"> assess the predictability of regional trends in an</w:t>
      </w:r>
      <w:r w:rsidR="00913E9E">
        <w:rPr>
          <w:rFonts w:ascii="Times New Roman" w:hAnsi="Times New Roman" w:cs="Times New Roman"/>
        </w:rPr>
        <w:t xml:space="preserve"> attempt to eliminate this partiality</w:t>
      </w:r>
      <w:r w:rsidR="00467832" w:rsidRPr="007262A1">
        <w:rPr>
          <w:rFonts w:ascii="Times New Roman" w:hAnsi="Times New Roman" w:cs="Times New Roman"/>
        </w:rPr>
        <w:t>.</w:t>
      </w:r>
      <w:r w:rsidR="00540B33">
        <w:rPr>
          <w:rFonts w:ascii="Times New Roman" w:hAnsi="Times New Roman" w:cs="Times New Roman"/>
        </w:rPr>
        <w:t xml:space="preserve"> </w:t>
      </w:r>
    </w:p>
    <w:p w14:paraId="08BB7172" w14:textId="0FF478F7" w:rsidR="00467832" w:rsidRPr="007262A1" w:rsidRDefault="00F94B58" w:rsidP="00467832">
      <w:pPr>
        <w:spacing w:line="480" w:lineRule="auto"/>
        <w:ind w:firstLine="360"/>
        <w:rPr>
          <w:rFonts w:ascii="Times New Roman" w:hAnsi="Times New Roman" w:cs="Times New Roman"/>
        </w:rPr>
      </w:pPr>
      <w:r w:rsidRPr="007262A1">
        <w:rPr>
          <w:rFonts w:ascii="Times New Roman" w:hAnsi="Times New Roman" w:cs="Times New Roman"/>
        </w:rPr>
        <w:t xml:space="preserve">Simply put, a Monte Carlo simulation is the computer generation of random objects </w:t>
      </w:r>
      <w:r w:rsidRPr="00580C3F">
        <w:rPr>
          <w:rFonts w:ascii="Times New Roman" w:hAnsi="Times New Roman" w:cs="Times New Roman"/>
        </w:rPr>
        <w:t>(</w:t>
      </w:r>
      <w:r w:rsidR="008A02FD" w:rsidRPr="00580C3F">
        <w:rPr>
          <w:rFonts w:ascii="Times New Roman" w:hAnsi="Times New Roman" w:cs="Times New Roman"/>
        </w:rPr>
        <w:t>Krouse et al 2014</w:t>
      </w:r>
      <w:r w:rsidRPr="00580C3F">
        <w:rPr>
          <w:rFonts w:ascii="Times New Roman" w:hAnsi="Times New Roman" w:cs="Times New Roman"/>
        </w:rPr>
        <w:t>).</w:t>
      </w:r>
      <w:r w:rsidRPr="007262A1">
        <w:rPr>
          <w:rFonts w:ascii="Times New Roman" w:hAnsi="Times New Roman" w:cs="Times New Roman"/>
        </w:rPr>
        <w:t xml:space="preserve"> In this case, the Monte Carlo Method (MCM) will be used to generate thousands of randomly located regions with a </w:t>
      </w:r>
      <w:r w:rsidR="00EC2C7B">
        <w:rPr>
          <w:rFonts w:ascii="Times New Roman" w:hAnsi="Times New Roman" w:cs="Times New Roman"/>
        </w:rPr>
        <w:t>set dimension</w:t>
      </w:r>
      <w:r w:rsidR="00970280">
        <w:rPr>
          <w:rFonts w:ascii="Times New Roman" w:hAnsi="Times New Roman" w:cs="Times New Roman"/>
        </w:rPr>
        <w:t xml:space="preserve"> size for which regional trends can be calculated</w:t>
      </w:r>
      <w:r w:rsidRPr="007262A1">
        <w:rPr>
          <w:rFonts w:ascii="Times New Roman" w:hAnsi="Times New Roman" w:cs="Times New Roman"/>
        </w:rPr>
        <w:t>.</w:t>
      </w:r>
      <w:r w:rsidR="009143F1" w:rsidRPr="007262A1">
        <w:rPr>
          <w:rFonts w:ascii="Times New Roman" w:hAnsi="Times New Roman" w:cs="Times New Roman"/>
        </w:rPr>
        <w:t xml:space="preserve"> The correlation between the model derived climate trend and observed climate trend will be calculated for each of the regions randomly generated by the MCM. The analysis of the MCM results should reveal how each model is able to </w:t>
      </w:r>
      <w:r w:rsidR="00D42FCB">
        <w:rPr>
          <w:rFonts w:ascii="Times New Roman" w:hAnsi="Times New Roman" w:cs="Times New Roman"/>
        </w:rPr>
        <w:t>forecast</w:t>
      </w:r>
      <w:r w:rsidR="009143F1" w:rsidRPr="007262A1">
        <w:rPr>
          <w:rFonts w:ascii="Times New Roman" w:hAnsi="Times New Roman" w:cs="Times New Roman"/>
        </w:rPr>
        <w:t xml:space="preserve"> trends ov</w:t>
      </w:r>
      <w:r w:rsidR="00D42FCB">
        <w:rPr>
          <w:rFonts w:ascii="Times New Roman" w:hAnsi="Times New Roman" w:cs="Times New Roman"/>
        </w:rPr>
        <w:t>er a range of regional dimension sizes</w:t>
      </w:r>
      <w:r w:rsidR="009143F1" w:rsidRPr="007262A1">
        <w:rPr>
          <w:rFonts w:ascii="Times New Roman" w:hAnsi="Times New Roman" w:cs="Times New Roman"/>
        </w:rPr>
        <w:t xml:space="preserve">. </w:t>
      </w:r>
    </w:p>
    <w:p w14:paraId="3FEE32D5" w14:textId="77777777" w:rsidR="00FD53D8" w:rsidRDefault="00AB15AD" w:rsidP="00467832">
      <w:pPr>
        <w:spacing w:line="480" w:lineRule="auto"/>
        <w:ind w:firstLine="360"/>
        <w:rPr>
          <w:rFonts w:ascii="Times New Roman" w:hAnsi="Times New Roman" w:cs="Times New Roman"/>
        </w:rPr>
      </w:pPr>
      <w:r>
        <w:rPr>
          <w:rFonts w:ascii="Times New Roman" w:hAnsi="Times New Roman" w:cs="Times New Roman"/>
        </w:rPr>
        <w:t>The MCM is utilized in three</w:t>
      </w:r>
      <w:r w:rsidR="00467832" w:rsidRPr="007262A1">
        <w:rPr>
          <w:rFonts w:ascii="Times New Roman" w:hAnsi="Times New Roman" w:cs="Times New Roman"/>
        </w:rPr>
        <w:t xml:space="preserve"> ways in this study. Not only is </w:t>
      </w:r>
      <w:r w:rsidR="007508F9" w:rsidRPr="007262A1">
        <w:rPr>
          <w:rFonts w:ascii="Times New Roman" w:hAnsi="Times New Roman" w:cs="Times New Roman"/>
        </w:rPr>
        <w:t xml:space="preserve">it used </w:t>
      </w:r>
      <w:r w:rsidR="00467832" w:rsidRPr="007262A1">
        <w:rPr>
          <w:rFonts w:ascii="Times New Roman" w:hAnsi="Times New Roman" w:cs="Times New Roman"/>
        </w:rPr>
        <w:t xml:space="preserve">to </w:t>
      </w:r>
      <w:r w:rsidR="007508F9" w:rsidRPr="007262A1">
        <w:rPr>
          <w:rFonts w:ascii="Times New Roman" w:hAnsi="Times New Roman" w:cs="Times New Roman"/>
        </w:rPr>
        <w:t xml:space="preserve">evaluate </w:t>
      </w:r>
      <w:r w:rsidR="00467832" w:rsidRPr="007262A1">
        <w:rPr>
          <w:rFonts w:ascii="Times New Roman" w:hAnsi="Times New Roman" w:cs="Times New Roman"/>
        </w:rPr>
        <w:t xml:space="preserve">regional predictability by comparing </w:t>
      </w:r>
      <w:r w:rsidR="000618D0" w:rsidRPr="007262A1">
        <w:rPr>
          <w:rFonts w:ascii="Times New Roman" w:hAnsi="Times New Roman" w:cs="Times New Roman"/>
        </w:rPr>
        <w:t xml:space="preserve">the NMME </w:t>
      </w:r>
      <w:r w:rsidR="003945F3" w:rsidRPr="007262A1">
        <w:rPr>
          <w:rFonts w:ascii="Times New Roman" w:hAnsi="Times New Roman" w:cs="Times New Roman"/>
        </w:rPr>
        <w:t>to observations, but also</w:t>
      </w:r>
      <w:r w:rsidR="006C5E57">
        <w:rPr>
          <w:rFonts w:ascii="Times New Roman" w:hAnsi="Times New Roman" w:cs="Times New Roman"/>
        </w:rPr>
        <w:t xml:space="preserve"> it</w:t>
      </w:r>
      <w:r w:rsidR="007508F9" w:rsidRPr="007262A1">
        <w:rPr>
          <w:rFonts w:ascii="Times New Roman" w:hAnsi="Times New Roman" w:cs="Times New Roman"/>
        </w:rPr>
        <w:t xml:space="preserve"> is</w:t>
      </w:r>
      <w:r w:rsidR="006C5E57">
        <w:rPr>
          <w:rFonts w:ascii="Times New Roman" w:hAnsi="Times New Roman" w:cs="Times New Roman"/>
        </w:rPr>
        <w:t xml:space="preserve"> also</w:t>
      </w:r>
      <w:r w:rsidR="007508F9" w:rsidRPr="007262A1">
        <w:rPr>
          <w:rFonts w:ascii="Times New Roman" w:hAnsi="Times New Roman" w:cs="Times New Roman"/>
        </w:rPr>
        <w:t xml:space="preserve"> used to estimate an individual model’s maximum predictability </w:t>
      </w:r>
      <w:r w:rsidR="003945F3" w:rsidRPr="007262A1">
        <w:rPr>
          <w:rFonts w:ascii="Times New Roman" w:hAnsi="Times New Roman" w:cs="Times New Roman"/>
        </w:rPr>
        <w:t xml:space="preserve">via the “perfect model </w:t>
      </w:r>
      <w:r w:rsidR="003945F3" w:rsidRPr="007262A1">
        <w:rPr>
          <w:rFonts w:ascii="Times New Roman" w:hAnsi="Times New Roman" w:cs="Times New Roman"/>
        </w:rPr>
        <w:lastRenderedPageBreak/>
        <w:t xml:space="preserve">assumption” </w:t>
      </w:r>
      <w:r w:rsidR="006C1103" w:rsidRPr="00580C3F">
        <w:rPr>
          <w:rFonts w:ascii="Times New Roman" w:hAnsi="Times New Roman" w:cs="Times New Roman"/>
        </w:rPr>
        <w:t>(Becker et al 2014)</w:t>
      </w:r>
      <w:r w:rsidR="000A220E">
        <w:rPr>
          <w:rFonts w:ascii="Times New Roman" w:hAnsi="Times New Roman" w:cs="Times New Roman"/>
        </w:rPr>
        <w:t xml:space="preserve"> and as a measure to compare against </w:t>
      </w:r>
      <w:r w:rsidR="00FD53D8">
        <w:rPr>
          <w:rFonts w:ascii="Times New Roman" w:hAnsi="Times New Roman" w:cs="Times New Roman"/>
        </w:rPr>
        <w:t xml:space="preserve">in </w:t>
      </w:r>
      <w:r w:rsidR="000A220E">
        <w:rPr>
          <w:rFonts w:ascii="Times New Roman" w:hAnsi="Times New Roman" w:cs="Times New Roman"/>
        </w:rPr>
        <w:t xml:space="preserve">to lend to or detract from the confidence in a particular regional forecast. </w:t>
      </w:r>
    </w:p>
    <w:p w14:paraId="06BA39A3" w14:textId="2AC8C544" w:rsidR="00467832" w:rsidRDefault="000A220E" w:rsidP="00467832">
      <w:pPr>
        <w:spacing w:line="480" w:lineRule="auto"/>
        <w:ind w:firstLine="360"/>
        <w:rPr>
          <w:rFonts w:ascii="Times New Roman" w:hAnsi="Times New Roman" w:cs="Times New Roman"/>
        </w:rPr>
      </w:pPr>
      <w:r>
        <w:rPr>
          <w:rFonts w:ascii="Times New Roman" w:hAnsi="Times New Roman" w:cs="Times New Roman"/>
        </w:rPr>
        <w:t>The</w:t>
      </w:r>
      <w:r w:rsidR="003945F3" w:rsidRPr="007262A1">
        <w:rPr>
          <w:rFonts w:ascii="Times New Roman" w:hAnsi="Times New Roman" w:cs="Times New Roman"/>
        </w:rPr>
        <w:t xml:space="preserve"> homoge</w:t>
      </w:r>
      <w:r w:rsidR="00FD53D8">
        <w:rPr>
          <w:rFonts w:ascii="Times New Roman" w:hAnsi="Times New Roman" w:cs="Times New Roman"/>
        </w:rPr>
        <w:t xml:space="preserve">neous test builds on the idea of using a Monte Carlo simulation to assess how models perform at regional scales without having to analyze a relatively small number or specified regions. In this case </w:t>
      </w:r>
      <w:r w:rsidR="003945F3" w:rsidRPr="007262A1">
        <w:rPr>
          <w:rFonts w:ascii="Times New Roman" w:hAnsi="Times New Roman" w:cs="Times New Roman"/>
        </w:rPr>
        <w:t xml:space="preserve">the MCM </w:t>
      </w:r>
      <w:r w:rsidR="006622F8">
        <w:rPr>
          <w:rFonts w:ascii="Times New Roman" w:hAnsi="Times New Roman" w:cs="Times New Roman"/>
        </w:rPr>
        <w:t>is used to correlate randomly selected regions across ensemble members from the same model. H</w:t>
      </w:r>
      <w:r w:rsidR="003945F3" w:rsidRPr="007262A1">
        <w:rPr>
          <w:rFonts w:ascii="Times New Roman" w:hAnsi="Times New Roman" w:cs="Times New Roman"/>
        </w:rPr>
        <w:t>ow well a model is able to reproduce results from one ensemble member run to another</w:t>
      </w:r>
      <w:r w:rsidR="006622F8">
        <w:rPr>
          <w:rFonts w:ascii="Times New Roman" w:hAnsi="Times New Roman" w:cs="Times New Roman"/>
        </w:rPr>
        <w:t xml:space="preserve"> for a given regional dimension is a measure of potential predictability</w:t>
      </w:r>
      <w:r w:rsidR="003945F3" w:rsidRPr="007262A1">
        <w:rPr>
          <w:rFonts w:ascii="Times New Roman" w:hAnsi="Times New Roman" w:cs="Times New Roman"/>
        </w:rPr>
        <w:t>.</w:t>
      </w:r>
    </w:p>
    <w:p w14:paraId="40234FD0" w14:textId="77777777" w:rsidR="00BF782C" w:rsidRDefault="00991408" w:rsidP="00F53F87">
      <w:pPr>
        <w:pStyle w:val="ListParagraph"/>
        <w:spacing w:line="480" w:lineRule="auto"/>
        <w:ind w:left="0" w:firstLine="360"/>
        <w:rPr>
          <w:rFonts w:ascii="Times New Roman" w:hAnsi="Times New Roman" w:cs="Times New Roman"/>
        </w:rPr>
      </w:pPr>
      <w:r>
        <w:rPr>
          <w:rFonts w:ascii="Times New Roman" w:hAnsi="Times New Roman" w:cs="Times New Roman"/>
        </w:rPr>
        <w:t xml:space="preserve">Confirming or adding confidence to forecasted climate trends in a specific region is an application of this MCM that could be applied to </w:t>
      </w:r>
      <w:r w:rsidR="00C90C79">
        <w:rPr>
          <w:rFonts w:ascii="Times New Roman" w:hAnsi="Times New Roman" w:cs="Times New Roman"/>
        </w:rPr>
        <w:t>countless smaller scale long-term projects that are dependent on climate change. Currently, there is so much uncertainty in climate prediction on a regional scale that information from GCMs is essentially useless. One example of a current project that could benefit from this analysis is the Comprehensive Everglades Restoration Plan (CERP). Climate change is a significant threat to the everglades, which as a wetland environment is extremely sensitive to changes in precipitation patterns.</w:t>
      </w:r>
      <w:r w:rsidR="00C835D9">
        <w:rPr>
          <w:rFonts w:ascii="Times New Roman" w:hAnsi="Times New Roman" w:cs="Times New Roman"/>
        </w:rPr>
        <w:t xml:space="preserve"> GCMS project that South Florida </w:t>
      </w:r>
      <w:r w:rsidR="004F3B11">
        <w:rPr>
          <w:rFonts w:ascii="Times New Roman" w:hAnsi="Times New Roman" w:cs="Times New Roman"/>
        </w:rPr>
        <w:t xml:space="preserve">will experience a -10% to +10% change in precipitation for 2060 </w:t>
      </w:r>
      <w:r w:rsidR="0034238F">
        <w:rPr>
          <w:rFonts w:ascii="Times New Roman" w:hAnsi="Times New Roman" w:cs="Times New Roman"/>
        </w:rPr>
        <w:t>(National Research Council 2014)</w:t>
      </w:r>
      <w:r w:rsidR="004F3B11">
        <w:rPr>
          <w:rFonts w:ascii="Times New Roman" w:hAnsi="Times New Roman" w:cs="Times New Roman"/>
        </w:rPr>
        <w:t>.</w:t>
      </w:r>
      <w:r w:rsidR="0034238F">
        <w:rPr>
          <w:rFonts w:ascii="Times New Roman" w:hAnsi="Times New Roman" w:cs="Times New Roman"/>
        </w:rPr>
        <w:t xml:space="preserve"> This</w:t>
      </w:r>
      <w:r w:rsidR="004B59B5">
        <w:rPr>
          <w:rFonts w:ascii="Times New Roman" w:hAnsi="Times New Roman" w:cs="Times New Roman"/>
        </w:rPr>
        <w:t xml:space="preserve"> projection is not helpful and contributes to the fact that climate change is not largely considered b</w:t>
      </w:r>
      <w:r w:rsidR="00F53F87">
        <w:rPr>
          <w:rFonts w:ascii="Times New Roman" w:hAnsi="Times New Roman" w:cs="Times New Roman"/>
        </w:rPr>
        <w:t xml:space="preserve">y CERP in its planning process. </w:t>
      </w:r>
    </w:p>
    <w:p w14:paraId="36AA83D7" w14:textId="5299578A" w:rsidR="00AB15AD" w:rsidRPr="007262A1" w:rsidRDefault="00F53F87" w:rsidP="00B77373">
      <w:pPr>
        <w:pStyle w:val="ListParagraph"/>
        <w:spacing w:line="480" w:lineRule="auto"/>
        <w:ind w:left="0" w:firstLine="360"/>
        <w:rPr>
          <w:rFonts w:ascii="Times New Roman" w:hAnsi="Times New Roman" w:cs="Times New Roman"/>
        </w:rPr>
      </w:pPr>
      <w:r>
        <w:rPr>
          <w:rFonts w:ascii="Times New Roman" w:hAnsi="Times New Roman" w:cs="Times New Roman"/>
        </w:rPr>
        <w:t xml:space="preserve">If a GCM ensemble produced precipitation trends over Florida have a higher correlation with observations compared to random regions of the same dimension produced by an MCM, then project </w:t>
      </w:r>
      <w:r w:rsidR="00BF782C">
        <w:rPr>
          <w:rFonts w:ascii="Times New Roman" w:hAnsi="Times New Roman" w:cs="Times New Roman"/>
        </w:rPr>
        <w:t>developers</w:t>
      </w:r>
      <w:r>
        <w:rPr>
          <w:rFonts w:ascii="Times New Roman" w:hAnsi="Times New Roman" w:cs="Times New Roman"/>
        </w:rPr>
        <w:t xml:space="preserve"> may have more confidence in GCM projections and </w:t>
      </w:r>
      <w:r w:rsidR="00BF782C">
        <w:rPr>
          <w:rFonts w:ascii="Times New Roman" w:hAnsi="Times New Roman" w:cs="Times New Roman"/>
        </w:rPr>
        <w:t>in integrating climate change into plans for the future. We’</w:t>
      </w:r>
      <w:r w:rsidR="00B77373">
        <w:rPr>
          <w:rFonts w:ascii="Times New Roman" w:hAnsi="Times New Roman" w:cs="Times New Roman"/>
        </w:rPr>
        <w:t>ll test</w:t>
      </w:r>
      <w:r w:rsidR="00BF782C">
        <w:rPr>
          <w:rFonts w:ascii="Times New Roman" w:hAnsi="Times New Roman" w:cs="Times New Roman"/>
        </w:rPr>
        <w:t xml:space="preserve"> how </w:t>
      </w:r>
      <w:r w:rsidR="00BF782C">
        <w:rPr>
          <w:rFonts w:ascii="Times New Roman" w:hAnsi="Times New Roman" w:cs="Times New Roman"/>
        </w:rPr>
        <w:lastRenderedPageBreak/>
        <w:t xml:space="preserve">precipitation trends over Florida provided by the 133 </w:t>
      </w:r>
      <w:r w:rsidR="00B77373">
        <w:rPr>
          <w:rFonts w:ascii="Times New Roman" w:hAnsi="Times New Roman" w:cs="Times New Roman"/>
        </w:rPr>
        <w:t>NMME</w:t>
      </w:r>
      <w:r w:rsidR="00BF782C">
        <w:rPr>
          <w:rFonts w:ascii="Times New Roman" w:hAnsi="Times New Roman" w:cs="Times New Roman"/>
        </w:rPr>
        <w:t xml:space="preserve"> members stack-up ag</w:t>
      </w:r>
      <w:r w:rsidR="00B77373">
        <w:rPr>
          <w:rFonts w:ascii="Times New Roman" w:hAnsi="Times New Roman" w:cs="Times New Roman"/>
        </w:rPr>
        <w:t>ainst the MCM in this study.</w:t>
      </w:r>
      <w:r w:rsidR="00BF782C">
        <w:rPr>
          <w:rFonts w:ascii="Times New Roman" w:hAnsi="Times New Roman" w:cs="Times New Roman"/>
        </w:rPr>
        <w:t xml:space="preserve"> </w:t>
      </w:r>
    </w:p>
    <w:p w14:paraId="6CA5C462" w14:textId="21370E16" w:rsidR="000E5E1A" w:rsidRPr="007262A1" w:rsidRDefault="000E5E1A" w:rsidP="001D6475">
      <w:pPr>
        <w:spacing w:line="480" w:lineRule="auto"/>
        <w:outlineLvl w:val="0"/>
        <w:rPr>
          <w:rFonts w:ascii="Times New Roman" w:hAnsi="Times New Roman" w:cs="Times New Roman"/>
          <w:b/>
        </w:rPr>
      </w:pPr>
      <w:r w:rsidRPr="007262A1">
        <w:rPr>
          <w:rFonts w:ascii="Times New Roman" w:hAnsi="Times New Roman" w:cs="Times New Roman"/>
          <w:b/>
        </w:rPr>
        <w:t>Data and Methods</w:t>
      </w:r>
    </w:p>
    <w:p w14:paraId="7CF6C02A" w14:textId="58D1D139" w:rsidR="000E5E1A" w:rsidRPr="00676B92" w:rsidRDefault="000E5E1A" w:rsidP="000E5E1A">
      <w:pPr>
        <w:pStyle w:val="ListParagraph"/>
        <w:numPr>
          <w:ilvl w:val="0"/>
          <w:numId w:val="1"/>
        </w:numPr>
        <w:spacing w:line="480" w:lineRule="auto"/>
        <w:ind w:left="360"/>
        <w:rPr>
          <w:rFonts w:ascii="Times New Roman" w:hAnsi="Times New Roman" w:cs="Times New Roman"/>
          <w:i/>
        </w:rPr>
      </w:pPr>
      <w:r w:rsidRPr="00676B92">
        <w:rPr>
          <w:rFonts w:ascii="Times New Roman" w:hAnsi="Times New Roman" w:cs="Times New Roman"/>
          <w:i/>
        </w:rPr>
        <w:t xml:space="preserve">North American Multi-Model Ensemble </w:t>
      </w:r>
    </w:p>
    <w:p w14:paraId="74DCE1DD" w14:textId="1877BA96" w:rsidR="000E5E1A" w:rsidRPr="007262A1" w:rsidRDefault="000E5E1A" w:rsidP="00E958C6">
      <w:pPr>
        <w:pStyle w:val="ListParagraph"/>
        <w:spacing w:line="480" w:lineRule="auto"/>
        <w:ind w:left="0" w:firstLine="360"/>
        <w:rPr>
          <w:rFonts w:ascii="Times New Roman" w:hAnsi="Times New Roman" w:cs="Times New Roman"/>
        </w:rPr>
      </w:pPr>
      <w:r w:rsidRPr="007262A1">
        <w:rPr>
          <w:rFonts w:ascii="Times New Roman" w:hAnsi="Times New Roman" w:cs="Times New Roman"/>
        </w:rPr>
        <w:t>The NMME is an experimental seasonal forecasting system that uses coupled models from NOAA/NCEP, NOAA/GFDL, IRI, NCAR, NASA, and Canada’s CMC model</w:t>
      </w:r>
      <w:r w:rsidR="000B2B0F">
        <w:rPr>
          <w:rFonts w:ascii="Times New Roman" w:hAnsi="Times New Roman" w:cs="Times New Roman"/>
        </w:rPr>
        <w:t>ing centers (Kirtman et al. 2014</w:t>
      </w:r>
      <w:r w:rsidRPr="007262A1">
        <w:rPr>
          <w:rFonts w:ascii="Times New Roman" w:hAnsi="Times New Roman" w:cs="Times New Roman"/>
        </w:rPr>
        <w:t xml:space="preserve">). This ensemble was constructed to address the absence of a forecast </w:t>
      </w:r>
      <w:r w:rsidR="001F7CB0" w:rsidRPr="007262A1">
        <w:rPr>
          <w:rFonts w:ascii="Times New Roman" w:hAnsi="Times New Roman" w:cs="Times New Roman"/>
        </w:rPr>
        <w:t xml:space="preserve">between </w:t>
      </w:r>
      <w:r w:rsidRPr="007262A1">
        <w:rPr>
          <w:rFonts w:ascii="Times New Roman" w:hAnsi="Times New Roman" w:cs="Times New Roman"/>
        </w:rPr>
        <w:t xml:space="preserve">the typical </w:t>
      </w:r>
      <w:r w:rsidR="005C6AFC" w:rsidRPr="007262A1">
        <w:rPr>
          <w:rFonts w:ascii="Times New Roman" w:hAnsi="Times New Roman" w:cs="Times New Roman"/>
        </w:rPr>
        <w:t>10-</w:t>
      </w:r>
      <w:r w:rsidR="001F7CB0" w:rsidRPr="007262A1">
        <w:rPr>
          <w:rFonts w:ascii="Times New Roman" w:hAnsi="Times New Roman" w:cs="Times New Roman"/>
        </w:rPr>
        <w:t>day weather forecast and a full season. The prediction systems that comprise the NMME were readily available and independently developed prior to the development of the NMME. These products were assembled to utilize the multi-model approach to resolving forecast uncertainty.</w:t>
      </w:r>
    </w:p>
    <w:p w14:paraId="3F132E16" w14:textId="382F2A68" w:rsidR="002D7968" w:rsidRPr="007262A1" w:rsidRDefault="009D175F" w:rsidP="00E958C6">
      <w:pPr>
        <w:pStyle w:val="ListParagraph"/>
        <w:spacing w:line="480" w:lineRule="auto"/>
        <w:ind w:left="0" w:firstLine="360"/>
        <w:rPr>
          <w:rFonts w:ascii="Times New Roman" w:hAnsi="Times New Roman" w:cs="Times New Roman"/>
        </w:rPr>
      </w:pPr>
      <w:r w:rsidRPr="007262A1">
        <w:rPr>
          <w:rFonts w:ascii="Times New Roman" w:hAnsi="Times New Roman" w:cs="Times New Roman"/>
        </w:rPr>
        <w:t xml:space="preserve">The models included in the NMME are listed in </w:t>
      </w:r>
      <w:r w:rsidRPr="00580C3F">
        <w:rPr>
          <w:rFonts w:ascii="Times New Roman" w:hAnsi="Times New Roman" w:cs="Times New Roman"/>
        </w:rPr>
        <w:t>Table 1</w:t>
      </w:r>
      <w:r w:rsidRPr="007262A1">
        <w:rPr>
          <w:rFonts w:ascii="Times New Roman" w:hAnsi="Times New Roman" w:cs="Times New Roman"/>
        </w:rPr>
        <w:t xml:space="preserve"> along with additional information including the center at which each model was produced and the ensemble size. </w:t>
      </w:r>
      <w:r w:rsidR="00A81A64" w:rsidRPr="007262A1">
        <w:rPr>
          <w:rFonts w:ascii="Times New Roman" w:hAnsi="Times New Roman" w:cs="Times New Roman"/>
        </w:rPr>
        <w:t xml:space="preserve">The CanCM3, CanCM4, GFDL, </w:t>
      </w:r>
      <w:r w:rsidR="00D930E1">
        <w:rPr>
          <w:rFonts w:ascii="Times New Roman" w:hAnsi="Times New Roman" w:cs="Times New Roman"/>
        </w:rPr>
        <w:t xml:space="preserve">GFDL-FLOR, </w:t>
      </w:r>
      <w:r w:rsidR="00A81A64" w:rsidRPr="007262A1">
        <w:rPr>
          <w:rFonts w:ascii="Times New Roman" w:hAnsi="Times New Roman" w:cs="Times New Roman"/>
        </w:rPr>
        <w:t>CFSv1, CFSv2, ECHA</w:t>
      </w:r>
      <w:r w:rsidR="00D930E1">
        <w:rPr>
          <w:rFonts w:ascii="Times New Roman" w:hAnsi="Times New Roman" w:cs="Times New Roman"/>
        </w:rPr>
        <w:t>M4-a, ECHAM4-f,</w:t>
      </w:r>
      <w:r w:rsidR="006C3158" w:rsidRPr="007262A1">
        <w:rPr>
          <w:rFonts w:ascii="Times New Roman" w:hAnsi="Times New Roman" w:cs="Times New Roman"/>
        </w:rPr>
        <w:t xml:space="preserve"> CCSM3</w:t>
      </w:r>
      <w:r w:rsidR="00D930E1">
        <w:rPr>
          <w:rFonts w:ascii="Times New Roman" w:hAnsi="Times New Roman" w:cs="Times New Roman"/>
        </w:rPr>
        <w:t>, and CCSM4</w:t>
      </w:r>
      <w:r w:rsidR="006C3158" w:rsidRPr="007262A1">
        <w:rPr>
          <w:rFonts w:ascii="Times New Roman" w:hAnsi="Times New Roman" w:cs="Times New Roman"/>
        </w:rPr>
        <w:t xml:space="preserve"> models</w:t>
      </w:r>
      <w:r w:rsidR="00A81A64" w:rsidRPr="006C5E57">
        <w:rPr>
          <w:rFonts w:ascii="Times New Roman" w:hAnsi="Times New Roman" w:cs="Times New Roman"/>
        </w:rPr>
        <w:t>,</w:t>
      </w:r>
      <w:r w:rsidR="00D930E1">
        <w:rPr>
          <w:rFonts w:ascii="Times New Roman" w:hAnsi="Times New Roman" w:cs="Times New Roman"/>
        </w:rPr>
        <w:t xml:space="preserve"> a total of 133</w:t>
      </w:r>
      <w:r w:rsidR="00A81A64" w:rsidRPr="007262A1">
        <w:rPr>
          <w:rFonts w:ascii="Times New Roman" w:hAnsi="Times New Roman" w:cs="Times New Roman"/>
        </w:rPr>
        <w:t xml:space="preserve"> ensemble members, were utilized to assess region</w:t>
      </w:r>
      <w:r w:rsidR="000B2B0F">
        <w:rPr>
          <w:rFonts w:ascii="Times New Roman" w:hAnsi="Times New Roman" w:cs="Times New Roman"/>
        </w:rPr>
        <w:t>al climate</w:t>
      </w:r>
      <w:r w:rsidR="006C3158" w:rsidRPr="007262A1">
        <w:rPr>
          <w:rFonts w:ascii="Times New Roman" w:hAnsi="Times New Roman" w:cs="Times New Roman"/>
        </w:rPr>
        <w:t xml:space="preserve"> predictability</w:t>
      </w:r>
      <w:r w:rsidRPr="007262A1">
        <w:rPr>
          <w:rFonts w:ascii="Times New Roman" w:hAnsi="Times New Roman" w:cs="Times New Roman"/>
        </w:rPr>
        <w:t>. A requirement of the NMME is that the models include lead tim</w:t>
      </w:r>
      <w:r w:rsidR="00023296" w:rsidRPr="007262A1">
        <w:rPr>
          <w:rFonts w:ascii="Times New Roman" w:hAnsi="Times New Roman" w:cs="Times New Roman"/>
        </w:rPr>
        <w:t>es out to at least 9 months, however</w:t>
      </w:r>
      <w:r w:rsidRPr="007262A1">
        <w:rPr>
          <w:rFonts w:ascii="Times New Roman" w:hAnsi="Times New Roman" w:cs="Times New Roman"/>
        </w:rPr>
        <w:t xml:space="preserve"> this study will only included analysis of 1-month, 3-month, and 6-month lea</w:t>
      </w:r>
      <w:r w:rsidR="001566D9" w:rsidRPr="007262A1">
        <w:rPr>
          <w:rFonts w:ascii="Times New Roman" w:hAnsi="Times New Roman" w:cs="Times New Roman"/>
        </w:rPr>
        <w:t xml:space="preserve">d times. In phase-1 </w:t>
      </w:r>
      <w:r w:rsidR="006C5E57">
        <w:rPr>
          <w:rFonts w:ascii="Times New Roman" w:hAnsi="Times New Roman" w:cs="Times New Roman"/>
        </w:rPr>
        <w:t xml:space="preserve">of the NMME project </w:t>
      </w:r>
      <w:r w:rsidR="001566D9" w:rsidRPr="007262A1">
        <w:rPr>
          <w:rFonts w:ascii="Times New Roman" w:hAnsi="Times New Roman" w:cs="Times New Roman"/>
        </w:rPr>
        <w:t>each model wa</w:t>
      </w:r>
      <w:r w:rsidRPr="007262A1">
        <w:rPr>
          <w:rFonts w:ascii="Times New Roman" w:hAnsi="Times New Roman" w:cs="Times New Roman"/>
        </w:rPr>
        <w:t>s required to output forecasts for sea surface temperatur</w:t>
      </w:r>
      <w:r w:rsidR="00931B62" w:rsidRPr="007262A1">
        <w:rPr>
          <w:rFonts w:ascii="Times New Roman" w:hAnsi="Times New Roman" w:cs="Times New Roman"/>
        </w:rPr>
        <w:t>e (SST), 2-meter temperature (T2</w:t>
      </w:r>
      <w:r w:rsidRPr="007262A1">
        <w:rPr>
          <w:rFonts w:ascii="Times New Roman" w:hAnsi="Times New Roman" w:cs="Times New Roman"/>
        </w:rPr>
        <w:t>M), and precipitation rate</w:t>
      </w:r>
      <w:r w:rsidR="001566D9" w:rsidRPr="007262A1">
        <w:rPr>
          <w:rFonts w:ascii="Times New Roman" w:hAnsi="Times New Roman" w:cs="Times New Roman"/>
        </w:rPr>
        <w:t xml:space="preserve"> (PREC). </w:t>
      </w:r>
    </w:p>
    <w:p w14:paraId="26D28B00" w14:textId="4A43FCB0" w:rsidR="00FE07C1" w:rsidRPr="007262A1" w:rsidRDefault="001566D9" w:rsidP="00E958C6">
      <w:pPr>
        <w:pStyle w:val="ListParagraph"/>
        <w:spacing w:line="480" w:lineRule="auto"/>
        <w:ind w:left="0" w:firstLine="360"/>
        <w:rPr>
          <w:rFonts w:ascii="Times New Roman" w:hAnsi="Times New Roman" w:cs="Times New Roman"/>
        </w:rPr>
      </w:pPr>
      <w:r w:rsidRPr="007262A1">
        <w:rPr>
          <w:rFonts w:ascii="Times New Roman" w:hAnsi="Times New Roman" w:cs="Times New Roman"/>
        </w:rPr>
        <w:t xml:space="preserve">Every participating model generated an approximately 30-year hindcast for </w:t>
      </w:r>
      <w:r w:rsidR="00023296" w:rsidRPr="007262A1">
        <w:rPr>
          <w:rFonts w:ascii="Times New Roman" w:hAnsi="Times New Roman" w:cs="Times New Roman"/>
        </w:rPr>
        <w:t>each of the 1 to 9 month lead times in order to validate model runs with</w:t>
      </w:r>
      <w:r w:rsidRPr="007262A1">
        <w:rPr>
          <w:rFonts w:ascii="Times New Roman" w:hAnsi="Times New Roman" w:cs="Times New Roman"/>
        </w:rPr>
        <w:t xml:space="preserve"> observations. </w:t>
      </w:r>
      <w:r w:rsidR="000B2B0F">
        <w:rPr>
          <w:rFonts w:ascii="Times New Roman" w:hAnsi="Times New Roman" w:cs="Times New Roman"/>
        </w:rPr>
        <w:t>In this study</w:t>
      </w:r>
      <w:r w:rsidR="00023296" w:rsidRPr="007262A1">
        <w:rPr>
          <w:rFonts w:ascii="Times New Roman" w:hAnsi="Times New Roman" w:cs="Times New Roman"/>
        </w:rPr>
        <w:t xml:space="preserve"> </w:t>
      </w:r>
      <w:r w:rsidR="00FE07C1" w:rsidRPr="007262A1">
        <w:rPr>
          <w:rFonts w:ascii="Times New Roman" w:hAnsi="Times New Roman" w:cs="Times New Roman"/>
        </w:rPr>
        <w:t>trends were</w:t>
      </w:r>
      <w:r w:rsidRPr="007262A1">
        <w:rPr>
          <w:rFonts w:ascii="Times New Roman" w:hAnsi="Times New Roman" w:cs="Times New Roman"/>
        </w:rPr>
        <w:t xml:space="preserve"> calculated over the period o</w:t>
      </w:r>
      <w:r w:rsidR="00931B62" w:rsidRPr="007262A1">
        <w:rPr>
          <w:rFonts w:ascii="Times New Roman" w:hAnsi="Times New Roman" w:cs="Times New Roman"/>
        </w:rPr>
        <w:t>f January 1982 to December 2009 (</w:t>
      </w:r>
      <w:r w:rsidR="00FE07C1" w:rsidRPr="007262A1">
        <w:rPr>
          <w:rFonts w:ascii="Times New Roman" w:hAnsi="Times New Roman" w:cs="Times New Roman"/>
        </w:rPr>
        <w:t xml:space="preserve">28 </w:t>
      </w:r>
      <w:r w:rsidR="00FE07C1" w:rsidRPr="007262A1">
        <w:rPr>
          <w:rFonts w:ascii="Times New Roman" w:hAnsi="Times New Roman" w:cs="Times New Roman"/>
        </w:rPr>
        <w:lastRenderedPageBreak/>
        <w:t>years)</w:t>
      </w:r>
      <w:r w:rsidR="000B2B0F">
        <w:rPr>
          <w:rFonts w:ascii="Times New Roman" w:hAnsi="Times New Roman" w:cs="Times New Roman"/>
        </w:rPr>
        <w:t xml:space="preserve"> for each of the models</w:t>
      </w:r>
      <w:r w:rsidR="00FE07C1" w:rsidRPr="007262A1">
        <w:rPr>
          <w:rFonts w:ascii="Times New Roman" w:hAnsi="Times New Roman" w:cs="Times New Roman"/>
        </w:rPr>
        <w:t>.</w:t>
      </w:r>
      <w:r w:rsidR="00AD5B53" w:rsidRPr="007262A1">
        <w:rPr>
          <w:rFonts w:ascii="Times New Roman" w:hAnsi="Times New Roman" w:cs="Times New Roman"/>
        </w:rPr>
        <w:t xml:space="preserve"> </w:t>
      </w:r>
      <w:r w:rsidR="000B2B0F">
        <w:rPr>
          <w:rFonts w:ascii="Times New Roman" w:hAnsi="Times New Roman" w:cs="Times New Roman"/>
        </w:rPr>
        <w:t>L</w:t>
      </w:r>
      <w:r w:rsidR="00FE07C1" w:rsidRPr="007262A1">
        <w:rPr>
          <w:rFonts w:ascii="Times New Roman" w:hAnsi="Times New Roman" w:cs="Times New Roman"/>
        </w:rPr>
        <w:t>east squares regression</w:t>
      </w:r>
      <w:r w:rsidR="000B2B0F">
        <w:rPr>
          <w:rFonts w:ascii="Times New Roman" w:hAnsi="Times New Roman" w:cs="Times New Roman"/>
        </w:rPr>
        <w:t xml:space="preserve"> was used to determine the trend at each grid point</w:t>
      </w:r>
      <w:r w:rsidR="00FE07C1" w:rsidRPr="007262A1">
        <w:rPr>
          <w:rFonts w:ascii="Times New Roman" w:hAnsi="Times New Roman" w:cs="Times New Roman"/>
        </w:rPr>
        <w:t xml:space="preserve"> (Räisänen 2007).</w:t>
      </w:r>
    </w:p>
    <w:p w14:paraId="5D707969" w14:textId="62959D5A" w:rsidR="00FE07C1" w:rsidRPr="00676B92" w:rsidRDefault="00FE07C1" w:rsidP="00FE07C1">
      <w:pPr>
        <w:pStyle w:val="ListParagraph"/>
        <w:numPr>
          <w:ilvl w:val="0"/>
          <w:numId w:val="1"/>
        </w:numPr>
        <w:spacing w:line="480" w:lineRule="auto"/>
        <w:ind w:left="360"/>
        <w:rPr>
          <w:rFonts w:ascii="Times New Roman" w:hAnsi="Times New Roman" w:cs="Times New Roman"/>
          <w:i/>
        </w:rPr>
      </w:pPr>
      <w:r w:rsidRPr="00676B92">
        <w:rPr>
          <w:rFonts w:ascii="Times New Roman" w:hAnsi="Times New Roman" w:cs="Times New Roman"/>
          <w:i/>
        </w:rPr>
        <w:t>Observations</w:t>
      </w:r>
    </w:p>
    <w:p w14:paraId="7FF7121F" w14:textId="72103F21" w:rsidR="00931B62" w:rsidRPr="007262A1" w:rsidRDefault="00FE07C1" w:rsidP="00E958C6">
      <w:pPr>
        <w:pStyle w:val="ListParagraph"/>
        <w:spacing w:line="480" w:lineRule="auto"/>
        <w:ind w:left="0" w:firstLine="360"/>
        <w:rPr>
          <w:rFonts w:ascii="Times New Roman" w:hAnsi="Times New Roman" w:cs="Times New Roman"/>
        </w:rPr>
      </w:pPr>
      <w:r w:rsidRPr="007262A1">
        <w:rPr>
          <w:rFonts w:ascii="Times New Roman" w:hAnsi="Times New Roman" w:cs="Times New Roman"/>
        </w:rPr>
        <w:t xml:space="preserve"> </w:t>
      </w:r>
      <w:r w:rsidR="00EF6D9A" w:rsidRPr="007262A1">
        <w:rPr>
          <w:rFonts w:ascii="Times New Roman" w:hAnsi="Times New Roman" w:cs="Times New Roman"/>
        </w:rPr>
        <w:t xml:space="preserve">The </w:t>
      </w:r>
      <w:r w:rsidR="007B3FC3">
        <w:rPr>
          <w:rFonts w:ascii="Times New Roman" w:hAnsi="Times New Roman" w:cs="Times New Roman"/>
        </w:rPr>
        <w:t>CPC Merged Analysis of Precipitation (CMAP</w:t>
      </w:r>
      <w:r w:rsidR="00EF6D9A" w:rsidRPr="007262A1">
        <w:rPr>
          <w:rFonts w:ascii="Times New Roman" w:hAnsi="Times New Roman" w:cs="Times New Roman"/>
        </w:rPr>
        <w:t xml:space="preserve">) was used as the verification data set for precipitation rate. </w:t>
      </w:r>
      <w:r w:rsidR="007B3FC3">
        <w:rPr>
          <w:rFonts w:ascii="Times New Roman" w:hAnsi="Times New Roman" w:cs="Times New Roman"/>
        </w:rPr>
        <w:t>CPC-CMAP</w:t>
      </w:r>
      <w:r w:rsidR="00EF6D9A" w:rsidRPr="007262A1">
        <w:rPr>
          <w:rFonts w:ascii="Times New Roman" w:hAnsi="Times New Roman" w:cs="Times New Roman"/>
        </w:rPr>
        <w:t xml:space="preserve"> combines satellite precipitation data and </w:t>
      </w:r>
      <w:r w:rsidR="007F5B58">
        <w:rPr>
          <w:rFonts w:ascii="Times New Roman" w:hAnsi="Times New Roman" w:cs="Times New Roman"/>
        </w:rPr>
        <w:t xml:space="preserve">raingauge </w:t>
      </w:r>
      <w:r w:rsidR="00EF6D9A" w:rsidRPr="007262A1">
        <w:rPr>
          <w:rFonts w:ascii="Times New Roman" w:hAnsi="Times New Roman" w:cs="Times New Roman"/>
        </w:rPr>
        <w:t>observations on</w:t>
      </w:r>
      <w:r w:rsidR="007F5B58">
        <w:rPr>
          <w:rFonts w:ascii="Times New Roman" w:hAnsi="Times New Roman" w:cs="Times New Roman"/>
        </w:rPr>
        <w:t xml:space="preserve"> a 1° latitude by 1</w:t>
      </w:r>
      <w:r w:rsidR="00EF6D9A" w:rsidRPr="007262A1">
        <w:rPr>
          <w:rFonts w:ascii="Times New Roman" w:hAnsi="Times New Roman" w:cs="Times New Roman"/>
        </w:rPr>
        <w:t xml:space="preserve">° longitude grid. </w:t>
      </w:r>
      <w:r w:rsidR="00F4350C">
        <w:rPr>
          <w:rFonts w:ascii="Times New Roman" w:hAnsi="Times New Roman" w:cs="Times New Roman"/>
        </w:rPr>
        <w:t xml:space="preserve">Global monthly data is available </w:t>
      </w:r>
      <w:r w:rsidR="007F5B58">
        <w:rPr>
          <w:rFonts w:ascii="Times New Roman" w:hAnsi="Times New Roman" w:cs="Times New Roman"/>
        </w:rPr>
        <w:t>from January 1979</w:t>
      </w:r>
      <w:r w:rsidR="00F4350C">
        <w:rPr>
          <w:rFonts w:ascii="Times New Roman" w:hAnsi="Times New Roman" w:cs="Times New Roman"/>
        </w:rPr>
        <w:t xml:space="preserve"> onwards</w:t>
      </w:r>
      <w:r w:rsidR="00EF6D9A" w:rsidRPr="007262A1">
        <w:rPr>
          <w:rFonts w:ascii="Times New Roman" w:hAnsi="Times New Roman" w:cs="Times New Roman"/>
        </w:rPr>
        <w:t>.</w:t>
      </w:r>
    </w:p>
    <w:p w14:paraId="6BFFE3F7" w14:textId="0F126053" w:rsidR="00090A23" w:rsidRPr="007262A1" w:rsidRDefault="00090A23" w:rsidP="00E958C6">
      <w:pPr>
        <w:pStyle w:val="ListParagraph"/>
        <w:spacing w:line="480" w:lineRule="auto"/>
        <w:ind w:left="0" w:firstLine="360"/>
        <w:rPr>
          <w:rFonts w:ascii="Times New Roman" w:hAnsi="Times New Roman" w:cs="Times New Roman"/>
        </w:rPr>
      </w:pPr>
      <w:r w:rsidRPr="007262A1">
        <w:rPr>
          <w:rFonts w:ascii="Times New Roman" w:hAnsi="Times New Roman" w:cs="Times New Roman"/>
        </w:rPr>
        <w:t xml:space="preserve">SST was verified against </w:t>
      </w:r>
      <w:r w:rsidR="00015611" w:rsidRPr="007262A1">
        <w:rPr>
          <w:rFonts w:ascii="Times New Roman" w:hAnsi="Times New Roman" w:cs="Times New Roman"/>
        </w:rPr>
        <w:t>a NOAA produced optimum interpolation (OI) analysis (Reynolds et al. 2002). This dataset interpolate</w:t>
      </w:r>
      <w:r w:rsidR="00F4350C">
        <w:rPr>
          <w:rFonts w:ascii="Times New Roman" w:hAnsi="Times New Roman" w:cs="Times New Roman"/>
        </w:rPr>
        <w:t>s SST using satellite data and o</w:t>
      </w:r>
      <w:r w:rsidR="006C5E57">
        <w:rPr>
          <w:rFonts w:ascii="Times New Roman" w:hAnsi="Times New Roman" w:cs="Times New Roman"/>
        </w:rPr>
        <w:t>n-</w:t>
      </w:r>
      <w:r w:rsidR="00015611" w:rsidRPr="007262A1">
        <w:rPr>
          <w:rFonts w:ascii="Times New Roman" w:hAnsi="Times New Roman" w:cs="Times New Roman"/>
        </w:rPr>
        <w:t>site measurements from ships and buoys. Like the NMME ou</w:t>
      </w:r>
      <w:r w:rsidR="00E745A8" w:rsidRPr="007262A1">
        <w:rPr>
          <w:rFonts w:ascii="Times New Roman" w:hAnsi="Times New Roman" w:cs="Times New Roman"/>
        </w:rPr>
        <w:t>tput, the SST OI analysis is on a 1.0° latitude by 1.0° longitude grid.</w:t>
      </w:r>
    </w:p>
    <w:p w14:paraId="3F92796C" w14:textId="3DA6EB7F" w:rsidR="00E958C6" w:rsidRPr="00676B92" w:rsidRDefault="00E958C6" w:rsidP="00E958C6">
      <w:pPr>
        <w:pStyle w:val="ListParagraph"/>
        <w:numPr>
          <w:ilvl w:val="0"/>
          <w:numId w:val="2"/>
        </w:numPr>
        <w:spacing w:line="480" w:lineRule="auto"/>
        <w:ind w:left="360"/>
        <w:rPr>
          <w:rFonts w:ascii="Times New Roman" w:hAnsi="Times New Roman" w:cs="Times New Roman"/>
          <w:i/>
        </w:rPr>
      </w:pPr>
      <w:r w:rsidRPr="00676B92">
        <w:rPr>
          <w:rFonts w:ascii="Times New Roman" w:hAnsi="Times New Roman" w:cs="Times New Roman"/>
          <w:i/>
        </w:rPr>
        <w:t>Trend Maps</w:t>
      </w:r>
    </w:p>
    <w:p w14:paraId="1CACB137" w14:textId="3F3E2618" w:rsidR="0040117D" w:rsidRPr="007262A1" w:rsidRDefault="00E958C6" w:rsidP="00BA435D">
      <w:pPr>
        <w:pStyle w:val="ListParagraph"/>
        <w:spacing w:line="480" w:lineRule="auto"/>
        <w:ind w:left="0" w:firstLine="360"/>
        <w:rPr>
          <w:rFonts w:ascii="Times New Roman" w:hAnsi="Times New Roman" w:cs="Times New Roman"/>
        </w:rPr>
      </w:pPr>
      <w:r w:rsidRPr="007262A1">
        <w:rPr>
          <w:rFonts w:ascii="Times New Roman" w:hAnsi="Times New Roman" w:cs="Times New Roman"/>
        </w:rPr>
        <w:t>Tren</w:t>
      </w:r>
      <w:r w:rsidR="00161A40" w:rsidRPr="007262A1">
        <w:rPr>
          <w:rFonts w:ascii="Times New Roman" w:hAnsi="Times New Roman" w:cs="Times New Roman"/>
        </w:rPr>
        <w:t xml:space="preserve">d maps were calculated for the ensemble mean (EM) of each </w:t>
      </w:r>
      <w:r w:rsidR="00811FC7" w:rsidRPr="007262A1">
        <w:rPr>
          <w:rFonts w:ascii="Times New Roman" w:hAnsi="Times New Roman" w:cs="Times New Roman"/>
        </w:rPr>
        <w:t xml:space="preserve">individual </w:t>
      </w:r>
      <w:r w:rsidRPr="007262A1">
        <w:rPr>
          <w:rFonts w:ascii="Times New Roman" w:hAnsi="Times New Roman" w:cs="Times New Roman"/>
        </w:rPr>
        <w:t xml:space="preserve">climate model that comprises the NMME for </w:t>
      </w:r>
      <w:r w:rsidR="00811FC7" w:rsidRPr="007262A1">
        <w:rPr>
          <w:rFonts w:ascii="Times New Roman" w:hAnsi="Times New Roman" w:cs="Times New Roman"/>
        </w:rPr>
        <w:t>a 1-month, 3-month, and 6-month lead-time</w:t>
      </w:r>
      <w:r w:rsidR="006C5E57">
        <w:rPr>
          <w:rFonts w:ascii="Times New Roman" w:hAnsi="Times New Roman" w:cs="Times New Roman"/>
        </w:rPr>
        <w:t xml:space="preserve"> as well as</w:t>
      </w:r>
      <w:r w:rsidR="00AB301F" w:rsidRPr="007262A1">
        <w:rPr>
          <w:rFonts w:ascii="Times New Roman" w:hAnsi="Times New Roman" w:cs="Times New Roman"/>
        </w:rPr>
        <w:t xml:space="preserve"> fo</w:t>
      </w:r>
      <w:r w:rsidR="00F4350C">
        <w:rPr>
          <w:rFonts w:ascii="Times New Roman" w:hAnsi="Times New Roman" w:cs="Times New Roman"/>
        </w:rPr>
        <w:t>r observations</w:t>
      </w:r>
      <w:r w:rsidR="00811FC7" w:rsidRPr="007262A1">
        <w:rPr>
          <w:rFonts w:ascii="Times New Roman" w:hAnsi="Times New Roman" w:cs="Times New Roman"/>
        </w:rPr>
        <w:t>.</w:t>
      </w:r>
      <w:r w:rsidR="0040117D" w:rsidRPr="007262A1">
        <w:rPr>
          <w:rFonts w:ascii="Times New Roman" w:hAnsi="Times New Roman" w:cs="Times New Roman"/>
        </w:rPr>
        <w:t xml:space="preserve"> Each ensemble member forecast can be represented by </w:t>
      </w:r>
      <w:r w:rsidR="0040117D" w:rsidRPr="007262A1">
        <w:rPr>
          <w:rFonts w:ascii="Times New Roman" w:hAnsi="Times New Roman" w:cs="Times New Roman"/>
          <w:i/>
        </w:rPr>
        <w:t xml:space="preserve">F(s,y,m,l), </w:t>
      </w:r>
      <w:r w:rsidR="0040117D" w:rsidRPr="007262A1">
        <w:rPr>
          <w:rFonts w:ascii="Times New Roman" w:hAnsi="Times New Roman" w:cs="Times New Roman"/>
        </w:rPr>
        <w:t xml:space="preserve">where </w:t>
      </w:r>
      <w:r w:rsidR="0040117D" w:rsidRPr="006C5E57">
        <w:rPr>
          <w:rFonts w:ascii="Times New Roman" w:hAnsi="Times New Roman" w:cs="Times New Roman"/>
          <w:i/>
        </w:rPr>
        <w:t>s</w:t>
      </w:r>
      <w:r w:rsidR="0040117D" w:rsidRPr="007262A1">
        <w:rPr>
          <w:rFonts w:ascii="Times New Roman" w:hAnsi="Times New Roman" w:cs="Times New Roman"/>
        </w:rPr>
        <w:t xml:space="preserve"> is the forecast grid point, </w:t>
      </w:r>
      <w:r w:rsidR="0040117D" w:rsidRPr="006C5E57">
        <w:rPr>
          <w:rFonts w:ascii="Times New Roman" w:hAnsi="Times New Roman" w:cs="Times New Roman"/>
          <w:i/>
        </w:rPr>
        <w:t>y</w:t>
      </w:r>
      <w:r w:rsidR="0040117D" w:rsidRPr="007262A1">
        <w:rPr>
          <w:rFonts w:ascii="Times New Roman" w:hAnsi="Times New Roman" w:cs="Times New Roman"/>
        </w:rPr>
        <w:t xml:space="preserve"> is the year, m is the month, and </w:t>
      </w:r>
      <w:r w:rsidR="0040117D" w:rsidRPr="006C5E57">
        <w:rPr>
          <w:rFonts w:ascii="Times New Roman" w:hAnsi="Times New Roman" w:cs="Times New Roman"/>
          <w:i/>
        </w:rPr>
        <w:t>l</w:t>
      </w:r>
      <w:r w:rsidR="0040117D" w:rsidRPr="007262A1">
        <w:rPr>
          <w:rFonts w:ascii="Times New Roman" w:hAnsi="Times New Roman" w:cs="Times New Roman"/>
        </w:rPr>
        <w:t xml:space="preserve"> is the l</w:t>
      </w:r>
      <w:r w:rsidR="006C5E57">
        <w:rPr>
          <w:rFonts w:ascii="Times New Roman" w:hAnsi="Times New Roman" w:cs="Times New Roman"/>
        </w:rPr>
        <w:t>ead-time. The EM for a model is:</w:t>
      </w:r>
    </w:p>
    <w:p w14:paraId="3064485B" w14:textId="7DCCBDBB" w:rsidR="0040117D" w:rsidRPr="007262A1" w:rsidRDefault="00B0684A" w:rsidP="00C814C3">
      <w:pPr>
        <w:pStyle w:val="ListParagraph"/>
        <w:spacing w:line="480" w:lineRule="auto"/>
        <w:ind w:left="0" w:firstLine="360"/>
        <w:jc w:val="center"/>
        <w:rPr>
          <w:rFonts w:ascii="Times New Roman" w:hAnsi="Times New Roman" w:cs="Times New Roman"/>
          <w:vertAlign w:val="subscript"/>
        </w:rPr>
      </w:pPr>
      <m:oMathPara>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ens</m:t>
              </m:r>
            </m:sub>
          </m:sSub>
          <m:d>
            <m:dPr>
              <m:ctrlPr>
                <w:rPr>
                  <w:rFonts w:ascii="Cambria Math" w:hAnsi="Cambria Math" w:cs="Times New Roman"/>
                  <w:i/>
                </w:rPr>
              </m:ctrlPr>
            </m:dPr>
            <m:e>
              <m:r>
                <w:rPr>
                  <w:rFonts w:ascii="Cambria Math" w:hAnsi="Cambria Math" w:cs="Times New Roman"/>
                </w:rPr>
                <m:t>s,y,m,l</m:t>
              </m:r>
            </m:e>
          </m:d>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s,y,m,l</m:t>
                  </m:r>
                </m:e>
              </m:d>
              <m:r>
                <w:rPr>
                  <w:rFonts w:ascii="Cambria Math" w:hAnsi="Cambria Math" w:cs="Times New Roman"/>
                </w:rPr>
                <m:t>/N</m:t>
              </m:r>
            </m:e>
          </m:nary>
        </m:oMath>
      </m:oMathPara>
    </w:p>
    <w:p w14:paraId="22F8AD1A" w14:textId="639BC88D" w:rsidR="00F70252" w:rsidRPr="007262A1" w:rsidRDefault="00AB301F" w:rsidP="00BA435D">
      <w:pPr>
        <w:pStyle w:val="ListParagraph"/>
        <w:spacing w:line="480" w:lineRule="auto"/>
        <w:ind w:left="0" w:firstLine="360"/>
        <w:rPr>
          <w:rFonts w:ascii="Times New Roman" w:hAnsi="Times New Roman" w:cs="Times New Roman"/>
        </w:rPr>
      </w:pPr>
      <w:r w:rsidRPr="007262A1">
        <w:rPr>
          <w:rFonts w:ascii="Times New Roman" w:hAnsi="Times New Roman" w:cs="Times New Roman"/>
        </w:rPr>
        <w:t xml:space="preserve"> </w:t>
      </w:r>
      <w:r w:rsidR="00161A40" w:rsidRPr="007262A1">
        <w:rPr>
          <w:rFonts w:ascii="Times New Roman" w:hAnsi="Times New Roman" w:cs="Times New Roman"/>
        </w:rPr>
        <w:t>The trend maps for each model EM were then averaged to obtain the trend maps for the mean of the entire NMME for 1-m</w:t>
      </w:r>
      <w:r w:rsidR="00AD5B53" w:rsidRPr="007262A1">
        <w:rPr>
          <w:rFonts w:ascii="Times New Roman" w:hAnsi="Times New Roman" w:cs="Times New Roman"/>
        </w:rPr>
        <w:t>onth, 3-month, and 6-month lead times</w:t>
      </w:r>
      <w:r w:rsidR="00161A40" w:rsidRPr="007262A1">
        <w:rPr>
          <w:rFonts w:ascii="Times New Roman" w:hAnsi="Times New Roman" w:cs="Times New Roman"/>
        </w:rPr>
        <w:t>. The difference between averaging the trends of all of the 99 ensemble members that make up the NMME and averaging the trends of each model EM is negligible (</w:t>
      </w:r>
      <w:r w:rsidR="00ED0785" w:rsidRPr="007262A1">
        <w:rPr>
          <w:rFonts w:ascii="Times New Roman" w:hAnsi="Times New Roman" w:cs="Times New Roman"/>
        </w:rPr>
        <w:t>Kumar et al. 2014</w:t>
      </w:r>
      <w:r w:rsidR="00BA435D" w:rsidRPr="007262A1">
        <w:rPr>
          <w:rFonts w:ascii="Times New Roman" w:hAnsi="Times New Roman" w:cs="Times New Roman"/>
        </w:rPr>
        <w:t>)</w:t>
      </w:r>
      <w:r w:rsidR="00161A40" w:rsidRPr="007262A1">
        <w:rPr>
          <w:rFonts w:ascii="Times New Roman" w:hAnsi="Times New Roman" w:cs="Times New Roman"/>
        </w:rPr>
        <w:t xml:space="preserve">. </w:t>
      </w:r>
    </w:p>
    <w:p w14:paraId="5DB68390" w14:textId="7690D123" w:rsidR="00E958C6" w:rsidRPr="007262A1" w:rsidRDefault="00811FC7" w:rsidP="00BA435D">
      <w:pPr>
        <w:pStyle w:val="ListParagraph"/>
        <w:spacing w:line="480" w:lineRule="auto"/>
        <w:ind w:left="0" w:firstLine="360"/>
        <w:rPr>
          <w:rFonts w:ascii="Times New Roman" w:hAnsi="Times New Roman" w:cs="Times New Roman"/>
        </w:rPr>
      </w:pPr>
      <w:r w:rsidRPr="007262A1">
        <w:rPr>
          <w:rFonts w:ascii="Times New Roman" w:hAnsi="Times New Roman" w:cs="Times New Roman"/>
        </w:rPr>
        <w:lastRenderedPageBreak/>
        <w:t>Before calculating the trend the mean-bias was removed from the hindcasts and observations</w:t>
      </w:r>
      <w:r w:rsidR="00AB301F" w:rsidRPr="007262A1">
        <w:rPr>
          <w:rFonts w:ascii="Times New Roman" w:hAnsi="Times New Roman" w:cs="Times New Roman"/>
        </w:rPr>
        <w:t>. These anomalies</w:t>
      </w:r>
      <w:r w:rsidRPr="007262A1">
        <w:rPr>
          <w:rFonts w:ascii="Times New Roman" w:hAnsi="Times New Roman" w:cs="Times New Roman"/>
        </w:rPr>
        <w:t xml:space="preserve"> </w:t>
      </w:r>
      <w:r w:rsidR="00AB301F" w:rsidRPr="007262A1">
        <w:rPr>
          <w:rFonts w:ascii="Times New Roman" w:hAnsi="Times New Roman" w:cs="Times New Roman"/>
        </w:rPr>
        <w:t xml:space="preserve">were computed </w:t>
      </w:r>
      <w:r w:rsidRPr="007262A1">
        <w:rPr>
          <w:rFonts w:ascii="Times New Roman" w:hAnsi="Times New Roman" w:cs="Times New Roman"/>
        </w:rPr>
        <w:t xml:space="preserve">by </w:t>
      </w:r>
      <w:r w:rsidR="00AB301F" w:rsidRPr="007262A1">
        <w:rPr>
          <w:rFonts w:ascii="Times New Roman" w:hAnsi="Times New Roman" w:cs="Times New Roman"/>
        </w:rPr>
        <w:t>subtracting</w:t>
      </w:r>
      <w:r w:rsidRPr="007262A1">
        <w:rPr>
          <w:rFonts w:ascii="Times New Roman" w:hAnsi="Times New Roman" w:cs="Times New Roman"/>
        </w:rPr>
        <w:t xml:space="preserve"> the climatological means.</w:t>
      </w:r>
      <w:r w:rsidR="00AB301F" w:rsidRPr="007262A1">
        <w:rPr>
          <w:rFonts w:ascii="Times New Roman" w:hAnsi="Times New Roman" w:cs="Times New Roman"/>
        </w:rPr>
        <w:t xml:space="preserve"> Using the formulas from B</w:t>
      </w:r>
      <w:r w:rsidR="006C5E57">
        <w:rPr>
          <w:rFonts w:ascii="Times New Roman" w:hAnsi="Times New Roman" w:cs="Times New Roman"/>
        </w:rPr>
        <w:t>ecker et al 2014 for each model:</w:t>
      </w:r>
    </w:p>
    <w:p w14:paraId="1468B3BB" w14:textId="2633AB71" w:rsidR="00304BA0" w:rsidRPr="007262A1" w:rsidRDefault="00B0684A" w:rsidP="00304BA0">
      <w:pPr>
        <w:pStyle w:val="ListParagraph"/>
        <w:spacing w:line="480" w:lineRule="auto"/>
        <w:ind w:left="0" w:firstLine="360"/>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ens</m:t>
              </m:r>
            </m:sub>
          </m:sSub>
          <m:d>
            <m:dPr>
              <m:ctrlPr>
                <w:rPr>
                  <w:rFonts w:ascii="Cambria Math" w:hAnsi="Cambria Math" w:cs="Times New Roman"/>
                  <w:i/>
                </w:rPr>
              </m:ctrlPr>
            </m:dPr>
            <m:e>
              <m:r>
                <w:rPr>
                  <w:rFonts w:ascii="Cambria Math" w:hAnsi="Cambria Math" w:cs="Times New Roman"/>
                </w:rPr>
                <m:t>s,y,m,l</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ens</m:t>
              </m:r>
            </m:sub>
          </m:sSub>
          <m:d>
            <m:dPr>
              <m:ctrlPr>
                <w:rPr>
                  <w:rFonts w:ascii="Cambria Math" w:hAnsi="Cambria Math" w:cs="Times New Roman"/>
                  <w:i/>
                </w:rPr>
              </m:ctrlPr>
            </m:dPr>
            <m:e>
              <m:r>
                <w:rPr>
                  <w:rFonts w:ascii="Cambria Math" w:hAnsi="Cambria Math" w:cs="Times New Roman"/>
                </w:rPr>
                <m:t>s,y,m,l</m:t>
              </m:r>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ens</m:t>
                  </m:r>
                </m:sub>
              </m:sSub>
              <m:d>
                <m:dPr>
                  <m:ctrlPr>
                    <w:rPr>
                      <w:rFonts w:ascii="Cambria Math" w:hAnsi="Cambria Math" w:cs="Times New Roman"/>
                      <w:i/>
                    </w:rPr>
                  </m:ctrlPr>
                </m:dPr>
                <m:e>
                  <m:r>
                    <w:rPr>
                      <w:rFonts w:ascii="Cambria Math" w:hAnsi="Cambria Math" w:cs="Times New Roman"/>
                    </w:rPr>
                    <m:t>s,m,l</m:t>
                  </m:r>
                </m:e>
              </m:d>
            </m:e>
          </m:d>
        </m:oMath>
      </m:oMathPara>
    </w:p>
    <w:p w14:paraId="780E38B1" w14:textId="367C7A18" w:rsidR="00304BA0" w:rsidRPr="007262A1" w:rsidRDefault="006C5E57" w:rsidP="00304BA0">
      <w:pPr>
        <w:pStyle w:val="ListParagraph"/>
        <w:spacing w:line="480" w:lineRule="auto"/>
        <w:ind w:left="0"/>
        <w:rPr>
          <w:rFonts w:ascii="Times New Roman" w:hAnsi="Times New Roman" w:cs="Times New Roman"/>
        </w:rPr>
      </w:pPr>
      <w:r>
        <w:rPr>
          <w:rFonts w:ascii="Times New Roman" w:hAnsi="Times New Roman" w:cs="Times New Roman"/>
        </w:rPr>
        <w:t>W</w:t>
      </w:r>
      <w:r w:rsidR="00304BA0" w:rsidRPr="007262A1">
        <w:rPr>
          <w:rFonts w:ascii="Times New Roman" w:hAnsi="Times New Roman" w:cs="Times New Roman"/>
        </w:rPr>
        <w:t>here {} denotes the mean over the 1982-2009 time period. The anomalies of the observations are defined as,</w:t>
      </w:r>
    </w:p>
    <w:p w14:paraId="20B6BCB8" w14:textId="248DF171" w:rsidR="00304BA0" w:rsidRPr="007262A1" w:rsidRDefault="00837D80" w:rsidP="00304BA0">
      <w:pPr>
        <w:pStyle w:val="ListParagraph"/>
        <w:spacing w:line="480" w:lineRule="auto"/>
        <w:ind w:left="0"/>
        <w:jc w:val="center"/>
        <w:rPr>
          <w:rFonts w:ascii="Times New Roman" w:hAnsi="Times New Roman" w:cs="Times New Roman"/>
        </w:rPr>
      </w:pPr>
      <m:oMath>
        <m:r>
          <w:rPr>
            <w:rFonts w:ascii="Cambria Math" w:hAnsi="Cambria Math" w:cs="Times New Roman"/>
          </w:rPr>
          <m:t>O'(s,y,m)= O</m:t>
        </m:r>
        <m:d>
          <m:dPr>
            <m:ctrlPr>
              <w:rPr>
                <w:rFonts w:ascii="Cambria Math" w:hAnsi="Cambria Math" w:cs="Times New Roman"/>
                <w:i/>
              </w:rPr>
            </m:ctrlPr>
          </m:dPr>
          <m:e>
            <m:r>
              <w:rPr>
                <w:rFonts w:ascii="Cambria Math" w:hAnsi="Cambria Math" w:cs="Times New Roman"/>
              </w:rPr>
              <m:t>s,y,m</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(s,m)</m:t>
        </m:r>
      </m:oMath>
      <w:r w:rsidR="006C5E57">
        <w:rPr>
          <w:rFonts w:ascii="Times New Roman" w:hAnsi="Times New Roman" w:cs="Times New Roman"/>
        </w:rPr>
        <w:t xml:space="preserve"> </w:t>
      </w:r>
    </w:p>
    <w:p w14:paraId="1AF4BFA3" w14:textId="23DEEF3E" w:rsidR="00304BA0" w:rsidRPr="007262A1" w:rsidRDefault="006C5E57" w:rsidP="00304BA0">
      <w:pPr>
        <w:pStyle w:val="ListParagraph"/>
        <w:spacing w:line="480" w:lineRule="auto"/>
        <w:ind w:left="0"/>
        <w:rPr>
          <w:rFonts w:ascii="Times New Roman" w:hAnsi="Times New Roman" w:cs="Times New Roman"/>
        </w:rPr>
      </w:pPr>
      <w:r>
        <w:rPr>
          <w:rFonts w:ascii="Times New Roman" w:hAnsi="Times New Roman" w:cs="Times New Roman"/>
        </w:rPr>
        <w:t>Where</w:t>
      </w:r>
      <w:r w:rsidR="00304BA0" w:rsidRPr="007262A1">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r>
          <w:rPr>
            <w:rFonts w:ascii="Cambria Math" w:hAnsi="Cambria Math" w:cs="Times New Roman"/>
          </w:rPr>
          <m:t>(s,m)</m:t>
        </m:r>
      </m:oMath>
      <w:r w:rsidR="00304BA0" w:rsidRPr="007262A1">
        <w:rPr>
          <w:rFonts w:ascii="Times New Roman" w:hAnsi="Times New Roman" w:cs="Times New Roman"/>
        </w:rPr>
        <w:t xml:space="preserve"> is the local climatology over the 1982-2009 time period.</w:t>
      </w:r>
    </w:p>
    <w:p w14:paraId="0E987F6A" w14:textId="5EE0DA17" w:rsidR="00CD66A1" w:rsidRPr="00676B92" w:rsidRDefault="005A5079" w:rsidP="00E958C6">
      <w:pPr>
        <w:pStyle w:val="ListParagraph"/>
        <w:numPr>
          <w:ilvl w:val="0"/>
          <w:numId w:val="2"/>
        </w:numPr>
        <w:spacing w:line="480" w:lineRule="auto"/>
        <w:ind w:left="360"/>
        <w:rPr>
          <w:rFonts w:ascii="Times New Roman" w:hAnsi="Times New Roman" w:cs="Times New Roman"/>
          <w:i/>
        </w:rPr>
      </w:pPr>
      <w:r w:rsidRPr="00676B92">
        <w:rPr>
          <w:rFonts w:ascii="Times New Roman" w:hAnsi="Times New Roman" w:cs="Times New Roman"/>
          <w:i/>
        </w:rPr>
        <w:t>Monte Carlo Method</w:t>
      </w:r>
    </w:p>
    <w:p w14:paraId="3D2A517E" w14:textId="1DBAF328" w:rsidR="00CD662A" w:rsidRPr="007262A1" w:rsidRDefault="00EC43AE" w:rsidP="00CD66A1">
      <w:pPr>
        <w:pStyle w:val="ListParagraph"/>
        <w:spacing w:line="480" w:lineRule="auto"/>
        <w:ind w:left="0" w:firstLine="360"/>
        <w:rPr>
          <w:rFonts w:ascii="Times New Roman" w:hAnsi="Times New Roman" w:cs="Times New Roman"/>
        </w:rPr>
      </w:pPr>
      <w:r w:rsidRPr="007262A1">
        <w:rPr>
          <w:rFonts w:ascii="Times New Roman" w:hAnsi="Times New Roman" w:cs="Times New Roman"/>
        </w:rPr>
        <w:t>A novel</w:t>
      </w:r>
      <w:r w:rsidR="00CD66A1" w:rsidRPr="007262A1">
        <w:rPr>
          <w:rFonts w:ascii="Times New Roman" w:hAnsi="Times New Roman" w:cs="Times New Roman"/>
        </w:rPr>
        <w:t xml:space="preserve"> approach was taken to evaluate the predictability of regional trends. A </w:t>
      </w:r>
      <w:r w:rsidR="008A02FD" w:rsidRPr="007262A1">
        <w:rPr>
          <w:rFonts w:ascii="Times New Roman" w:hAnsi="Times New Roman" w:cs="Times New Roman"/>
        </w:rPr>
        <w:t>Monte</w:t>
      </w:r>
      <w:r w:rsidR="00CD66A1" w:rsidRPr="007262A1">
        <w:rPr>
          <w:rFonts w:ascii="Times New Roman" w:hAnsi="Times New Roman" w:cs="Times New Roman"/>
        </w:rPr>
        <w:t xml:space="preserve"> </w:t>
      </w:r>
      <w:r w:rsidR="008A02FD" w:rsidRPr="007262A1">
        <w:rPr>
          <w:rFonts w:ascii="Times New Roman" w:hAnsi="Times New Roman" w:cs="Times New Roman"/>
        </w:rPr>
        <w:t>Carlo</w:t>
      </w:r>
      <w:r w:rsidR="00CD66A1" w:rsidRPr="007262A1">
        <w:rPr>
          <w:rFonts w:ascii="Times New Roman" w:hAnsi="Times New Roman" w:cs="Times New Roman"/>
        </w:rPr>
        <w:t xml:space="preserve"> scheme was employed to randomly compare thousands of regions on the globe instead of focusing on only one, or an assortment of ha</w:t>
      </w:r>
      <w:r w:rsidR="007475A7" w:rsidRPr="007262A1">
        <w:rPr>
          <w:rFonts w:ascii="Times New Roman" w:hAnsi="Times New Roman" w:cs="Times New Roman"/>
        </w:rPr>
        <w:t>nd picked regions, as in previous</w:t>
      </w:r>
      <w:r w:rsidR="00CD66A1" w:rsidRPr="007262A1">
        <w:rPr>
          <w:rFonts w:ascii="Times New Roman" w:hAnsi="Times New Roman" w:cs="Times New Roman"/>
        </w:rPr>
        <w:t xml:space="preserve"> studies.</w:t>
      </w:r>
      <w:r w:rsidR="004E5804" w:rsidRPr="007262A1">
        <w:rPr>
          <w:rFonts w:ascii="Times New Roman" w:hAnsi="Times New Roman" w:cs="Times New Roman"/>
        </w:rPr>
        <w:t xml:space="preserve"> The </w:t>
      </w:r>
      <w:r w:rsidR="008A02FD">
        <w:rPr>
          <w:rFonts w:ascii="Times New Roman" w:hAnsi="Times New Roman" w:cs="Times New Roman"/>
        </w:rPr>
        <w:t>MCM</w:t>
      </w:r>
      <w:r w:rsidR="004E5804" w:rsidRPr="007262A1">
        <w:rPr>
          <w:rFonts w:ascii="Times New Roman" w:hAnsi="Times New Roman" w:cs="Times New Roman"/>
        </w:rPr>
        <w:t xml:space="preserve"> was used to </w:t>
      </w:r>
      <w:r w:rsidR="007779E9" w:rsidRPr="007262A1">
        <w:rPr>
          <w:rFonts w:ascii="Times New Roman" w:hAnsi="Times New Roman" w:cs="Times New Roman"/>
        </w:rPr>
        <w:t>generate correlation values between the map of the 28-year, point-by-point trend of SST and precipitation rate and the</w:t>
      </w:r>
      <w:r w:rsidR="003C4C4E" w:rsidRPr="007262A1">
        <w:rPr>
          <w:rFonts w:ascii="Times New Roman" w:hAnsi="Times New Roman" w:cs="Times New Roman"/>
        </w:rPr>
        <w:t xml:space="preserve"> corresponding observed trend </w:t>
      </w:r>
      <w:r w:rsidR="007779E9" w:rsidRPr="007262A1">
        <w:rPr>
          <w:rFonts w:ascii="Times New Roman" w:hAnsi="Times New Roman" w:cs="Times New Roman"/>
        </w:rPr>
        <w:t>for various sized regions.</w:t>
      </w:r>
      <w:r w:rsidR="001D6475">
        <w:rPr>
          <w:rFonts w:ascii="Times New Roman" w:hAnsi="Times New Roman" w:cs="Times New Roman"/>
        </w:rPr>
        <w:t xml:space="preserve"> </w:t>
      </w:r>
      <w:r w:rsidR="00837D80" w:rsidRPr="007262A1">
        <w:rPr>
          <w:rFonts w:ascii="Times New Roman" w:hAnsi="Times New Roman" w:cs="Times New Roman"/>
        </w:rPr>
        <w:t>The regional 2-D correlation between the forecast and observat</w:t>
      </w:r>
      <w:r w:rsidR="006C5E57">
        <w:rPr>
          <w:rFonts w:ascii="Times New Roman" w:hAnsi="Times New Roman" w:cs="Times New Roman"/>
        </w:rPr>
        <w:t>ion trend maps is calculated as:</w:t>
      </w:r>
    </w:p>
    <w:p w14:paraId="151B43BA" w14:textId="73DC8466" w:rsidR="00837D80" w:rsidRPr="007262A1" w:rsidRDefault="00837D80" w:rsidP="00837D80">
      <w:pPr>
        <w:spacing w:line="480" w:lineRule="auto"/>
        <w:jc w:val="center"/>
        <w:rPr>
          <w:rFonts w:ascii="Times New Roman" w:hAnsi="Times New Roman" w:cs="Times New Roman"/>
        </w:rPr>
      </w:pPr>
      <m:oMathPara>
        <m:oMath>
          <m:r>
            <w:rPr>
              <w:rFonts w:ascii="Cambria Math" w:hAnsi="Cambria Math" w:cs="Times New Roman"/>
            </w:rPr>
            <m:t>r=</m:t>
          </m:r>
          <m:f>
            <m:fPr>
              <m:ctrlPr>
                <w:rPr>
                  <w:rFonts w:ascii="Cambria Math" w:hAnsi="Cambria Math" w:cs="Times New Roman"/>
                  <w:i/>
                </w:rPr>
              </m:ctrlPr>
            </m:fPr>
            <m:num>
              <m:nary>
                <m:naryPr>
                  <m:chr m:val="∑"/>
                  <m:limLoc m:val="undOvr"/>
                  <m:supHide m:val="1"/>
                  <m:ctrlPr>
                    <w:rPr>
                      <w:rFonts w:ascii="Cambria Math" w:hAnsi="Cambria Math" w:cs="Times New Roman"/>
                      <w:i/>
                    </w:rPr>
                  </m:ctrlPr>
                </m:naryPr>
                <m:sub>
                  <m:r>
                    <w:rPr>
                      <w:rFonts w:ascii="Cambria Math" w:hAnsi="Cambria Math" w:cs="Times New Roman"/>
                    </w:rPr>
                    <m:t>m</m:t>
                  </m:r>
                </m:sub>
                <m:sup/>
                <m:e>
                  <m:nary>
                    <m:naryPr>
                      <m:chr m:val="∑"/>
                      <m:limLoc m:val="undOvr"/>
                      <m:supHide m:val="1"/>
                      <m:ctrlPr>
                        <w:rPr>
                          <w:rFonts w:ascii="Cambria Math" w:hAnsi="Cambria Math" w:cs="Times New Roman"/>
                          <w:i/>
                        </w:rPr>
                      </m:ctrlPr>
                    </m:naryPr>
                    <m:sub>
                      <m:r>
                        <w:rPr>
                          <w:rFonts w:ascii="Cambria Math" w:hAnsi="Cambria Math" w:cs="Times New Roman"/>
                        </w:rPr>
                        <m:t>n</m:t>
                      </m:r>
                    </m:sub>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mn</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F</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mn</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O</m:t>
                          </m:r>
                        </m:e>
                      </m:acc>
                      <m:r>
                        <w:rPr>
                          <w:rFonts w:ascii="Cambria Math" w:hAnsi="Cambria Math" w:cs="Times New Roman"/>
                        </w:rPr>
                        <m:t>)</m:t>
                      </m:r>
                    </m:e>
                  </m:nary>
                </m:e>
              </m:nary>
            </m:num>
            <m:den>
              <m:rad>
                <m:radPr>
                  <m:degHide m:val="1"/>
                  <m:ctrlPr>
                    <w:rPr>
                      <w:rFonts w:ascii="Cambria Math" w:hAnsi="Cambria Math" w:cs="Times New Roman"/>
                      <w:i/>
                    </w:rPr>
                  </m:ctrlPr>
                </m:radPr>
                <m:deg/>
                <m:e>
                  <m:r>
                    <w:rPr>
                      <w:rFonts w:ascii="Cambria Math" w:hAnsi="Cambria Math" w:cs="Times New Roman"/>
                    </w:rPr>
                    <m:t>((</m:t>
                  </m:r>
                </m:e>
              </m:rad>
              <m:nary>
                <m:naryPr>
                  <m:chr m:val="∑"/>
                  <m:limLoc m:val="undOvr"/>
                  <m:supHide m:val="1"/>
                  <m:ctrlPr>
                    <w:rPr>
                      <w:rFonts w:ascii="Cambria Math" w:hAnsi="Cambria Math" w:cs="Times New Roman"/>
                      <w:i/>
                    </w:rPr>
                  </m:ctrlPr>
                </m:naryPr>
                <m:sub>
                  <m:r>
                    <w:rPr>
                      <w:rFonts w:ascii="Cambria Math" w:hAnsi="Cambria Math" w:cs="Times New Roman"/>
                    </w:rPr>
                    <m:t>m</m:t>
                  </m:r>
                </m:sub>
                <m:sup/>
                <m:e>
                  <m:nary>
                    <m:naryPr>
                      <m:chr m:val="∑"/>
                      <m:limLoc m:val="undOvr"/>
                      <m:supHide m:val="1"/>
                      <m:ctrlPr>
                        <w:rPr>
                          <w:rFonts w:ascii="Cambria Math" w:hAnsi="Cambria Math" w:cs="Times New Roman"/>
                          <w:i/>
                        </w:rPr>
                      </m:ctrlPr>
                    </m:naryPr>
                    <m:sub>
                      <m:r>
                        <w:rPr>
                          <w:rFonts w:ascii="Cambria Math" w:hAnsi="Cambria Math" w:cs="Times New Roman"/>
                        </w:rPr>
                        <m:t>n</m:t>
                      </m:r>
                    </m:sub>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mn</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F</m:t>
                              </m:r>
                            </m:e>
                          </m:acc>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e>
                  </m:nary>
                </m:e>
              </m:nary>
              <m:r>
                <w:rPr>
                  <w:rFonts w:ascii="Cambria Math" w:hAnsi="Cambria Math" w:cs="Times New Roman"/>
                </w:rPr>
                <m:t>(</m:t>
              </m:r>
              <m:nary>
                <m:naryPr>
                  <m:chr m:val="∑"/>
                  <m:limLoc m:val="undOvr"/>
                  <m:supHide m:val="1"/>
                  <m:ctrlPr>
                    <w:rPr>
                      <w:rFonts w:ascii="Cambria Math" w:hAnsi="Cambria Math" w:cs="Times New Roman"/>
                      <w:i/>
                    </w:rPr>
                  </m:ctrlPr>
                </m:naryPr>
                <m:sub>
                  <m:r>
                    <w:rPr>
                      <w:rFonts w:ascii="Cambria Math" w:hAnsi="Cambria Math" w:cs="Times New Roman"/>
                    </w:rPr>
                    <m:t>m</m:t>
                  </m:r>
                </m:sub>
                <m:sup/>
                <m:e>
                  <m:nary>
                    <m:naryPr>
                      <m:chr m:val="∑"/>
                      <m:limLoc m:val="undOvr"/>
                      <m:supHide m:val="1"/>
                      <m:ctrlPr>
                        <w:rPr>
                          <w:rFonts w:ascii="Cambria Math" w:hAnsi="Cambria Math" w:cs="Times New Roman"/>
                          <w:i/>
                        </w:rPr>
                      </m:ctrlPr>
                    </m:naryPr>
                    <m:sub>
                      <m:r>
                        <w:rPr>
                          <w:rFonts w:ascii="Cambria Math" w:hAnsi="Cambria Math" w:cs="Times New Roman"/>
                        </w:rPr>
                        <m:t>n</m:t>
                      </m:r>
                    </m:sub>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mn</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O</m:t>
                              </m:r>
                            </m:e>
                          </m:acc>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e>
                  </m:nary>
                </m:e>
              </m:nary>
            </m:den>
          </m:f>
        </m:oMath>
      </m:oMathPara>
    </w:p>
    <w:p w14:paraId="2726E860" w14:textId="0AD05F93" w:rsidR="00350E1C" w:rsidRPr="007262A1" w:rsidRDefault="006C5E57" w:rsidP="00350E1C">
      <w:pPr>
        <w:spacing w:line="480" w:lineRule="auto"/>
        <w:rPr>
          <w:rFonts w:ascii="Times New Roman" w:hAnsi="Times New Roman" w:cs="Times New Roman"/>
        </w:rPr>
      </w:pPr>
      <w:r>
        <w:rPr>
          <w:rFonts w:ascii="Times New Roman" w:hAnsi="Times New Roman" w:cs="Times New Roman"/>
        </w:rPr>
        <w:t>W</w:t>
      </w:r>
      <w:r w:rsidR="00350E1C" w:rsidRPr="007262A1">
        <w:rPr>
          <w:rFonts w:ascii="Times New Roman" w:hAnsi="Times New Roman" w:cs="Times New Roman"/>
        </w:rPr>
        <w:t xml:space="preserve">here </w:t>
      </w:r>
      <m:oMath>
        <m:acc>
          <m:accPr>
            <m:chr m:val="̅"/>
            <m:ctrlPr>
              <w:rPr>
                <w:rFonts w:ascii="Cambria Math" w:hAnsi="Cambria Math" w:cs="Times New Roman"/>
                <w:i/>
              </w:rPr>
            </m:ctrlPr>
          </m:accPr>
          <m:e>
            <m:r>
              <w:rPr>
                <w:rFonts w:ascii="Cambria Math" w:hAnsi="Cambria Math" w:cs="Times New Roman"/>
              </w:rPr>
              <m:t>F</m:t>
            </m:r>
          </m:e>
        </m:acc>
      </m:oMath>
      <w:r w:rsidR="008E185B">
        <w:rPr>
          <w:rFonts w:ascii="Times New Roman" w:hAnsi="Times New Roman" w:cs="Times New Roman"/>
        </w:rPr>
        <w:t xml:space="preserve"> </w:t>
      </w:r>
      <w:r w:rsidR="00350E1C" w:rsidRPr="007262A1">
        <w:rPr>
          <w:rFonts w:ascii="Times New Roman" w:hAnsi="Times New Roman" w:cs="Times New Roman"/>
        </w:rPr>
        <w:t xml:space="preserve">is the </w:t>
      </w:r>
      <w:r w:rsidR="008E185B">
        <w:rPr>
          <w:rFonts w:ascii="Times New Roman" w:hAnsi="Times New Roman" w:cs="Times New Roman"/>
        </w:rPr>
        <w:t xml:space="preserve">global </w:t>
      </w:r>
      <w:r w:rsidR="00350E1C" w:rsidRPr="007262A1">
        <w:rPr>
          <w:rFonts w:ascii="Times New Roman" w:hAnsi="Times New Roman" w:cs="Times New Roman"/>
        </w:rPr>
        <w:t xml:space="preserve">mean of the forecast values, and </w:t>
      </w:r>
      <m:oMath>
        <m:acc>
          <m:accPr>
            <m:chr m:val="̅"/>
            <m:ctrlPr>
              <w:rPr>
                <w:rFonts w:ascii="Cambria Math" w:hAnsi="Cambria Math" w:cs="Times New Roman"/>
                <w:i/>
              </w:rPr>
            </m:ctrlPr>
          </m:accPr>
          <m:e>
            <m:r>
              <w:rPr>
                <w:rFonts w:ascii="Cambria Math" w:hAnsi="Cambria Math" w:cs="Times New Roman"/>
              </w:rPr>
              <m:t>O</m:t>
            </m:r>
          </m:e>
        </m:acc>
      </m:oMath>
      <w:r w:rsidR="00350E1C" w:rsidRPr="007262A1">
        <w:rPr>
          <w:rFonts w:ascii="Times New Roman" w:hAnsi="Times New Roman" w:cs="Times New Roman"/>
        </w:rPr>
        <w:t xml:space="preserve"> is the mean of the observed values over the 2-D region.</w:t>
      </w:r>
      <w:r w:rsidR="007475A7" w:rsidRPr="007262A1">
        <w:rPr>
          <w:rFonts w:ascii="Times New Roman" w:hAnsi="Times New Roman" w:cs="Times New Roman"/>
        </w:rPr>
        <w:t xml:space="preserve"> </w:t>
      </w:r>
    </w:p>
    <w:p w14:paraId="07CDD114" w14:textId="309F8540" w:rsidR="00B478CD" w:rsidRPr="007262A1" w:rsidRDefault="00CD662A" w:rsidP="00B478CD">
      <w:pPr>
        <w:pStyle w:val="ListParagraph"/>
        <w:spacing w:line="480" w:lineRule="auto"/>
        <w:ind w:left="0" w:firstLine="360"/>
        <w:rPr>
          <w:rFonts w:ascii="Times New Roman" w:hAnsi="Times New Roman" w:cs="Times New Roman"/>
        </w:rPr>
      </w:pPr>
      <w:r w:rsidRPr="007262A1">
        <w:rPr>
          <w:rFonts w:ascii="Times New Roman" w:hAnsi="Times New Roman" w:cs="Times New Roman"/>
        </w:rPr>
        <w:t>First</w:t>
      </w:r>
      <w:r w:rsidR="006C5E57">
        <w:rPr>
          <w:rFonts w:ascii="Times New Roman" w:hAnsi="Times New Roman" w:cs="Times New Roman"/>
        </w:rPr>
        <w:t>,</w:t>
      </w:r>
      <w:r w:rsidR="003C4C4E" w:rsidRPr="007262A1">
        <w:rPr>
          <w:rFonts w:ascii="Times New Roman" w:hAnsi="Times New Roman" w:cs="Times New Roman"/>
        </w:rPr>
        <w:t xml:space="preserve"> a dimension size is selected for</w:t>
      </w:r>
      <w:r w:rsidRPr="007262A1">
        <w:rPr>
          <w:rFonts w:ascii="Times New Roman" w:hAnsi="Times New Roman" w:cs="Times New Roman"/>
        </w:rPr>
        <w:t xml:space="preserve"> the region</w:t>
      </w:r>
      <w:r w:rsidR="003C4C4E" w:rsidRPr="007262A1">
        <w:rPr>
          <w:rFonts w:ascii="Times New Roman" w:hAnsi="Times New Roman" w:cs="Times New Roman"/>
        </w:rPr>
        <w:t>s</w:t>
      </w:r>
      <w:r w:rsidRPr="007262A1">
        <w:rPr>
          <w:rFonts w:ascii="Times New Roman" w:hAnsi="Times New Roman" w:cs="Times New Roman"/>
        </w:rPr>
        <w:t xml:space="preserve"> that will be randomly isolated. </w:t>
      </w:r>
      <w:r w:rsidR="007475A7" w:rsidRPr="007262A1">
        <w:rPr>
          <w:rFonts w:ascii="Times New Roman" w:hAnsi="Times New Roman" w:cs="Times New Roman"/>
        </w:rPr>
        <w:t>Once the region dimension has been assigned,</w:t>
      </w:r>
      <w:r w:rsidRPr="007262A1">
        <w:rPr>
          <w:rFonts w:ascii="Times New Roman" w:hAnsi="Times New Roman" w:cs="Times New Roman"/>
        </w:rPr>
        <w:t xml:space="preserve"> 10,000 sections a</w:t>
      </w:r>
      <w:r w:rsidR="007475A7" w:rsidRPr="007262A1">
        <w:rPr>
          <w:rFonts w:ascii="Times New Roman" w:hAnsi="Times New Roman" w:cs="Times New Roman"/>
        </w:rPr>
        <w:t xml:space="preserve">re selected by randomizing the coordinate </w:t>
      </w:r>
      <w:r w:rsidRPr="007262A1">
        <w:rPr>
          <w:rFonts w:ascii="Times New Roman" w:hAnsi="Times New Roman" w:cs="Times New Roman"/>
        </w:rPr>
        <w:t xml:space="preserve">of the </w:t>
      </w:r>
      <w:r w:rsidR="007475A7" w:rsidRPr="007262A1">
        <w:rPr>
          <w:rFonts w:ascii="Times New Roman" w:hAnsi="Times New Roman" w:cs="Times New Roman"/>
        </w:rPr>
        <w:t>north-eastern corner</w:t>
      </w:r>
      <w:r w:rsidRPr="007262A1">
        <w:rPr>
          <w:rFonts w:ascii="Times New Roman" w:hAnsi="Times New Roman" w:cs="Times New Roman"/>
        </w:rPr>
        <w:t>. This number of iterations was chosen to</w:t>
      </w:r>
      <w:r w:rsidR="006C1103">
        <w:rPr>
          <w:rFonts w:ascii="Times New Roman" w:hAnsi="Times New Roman" w:cs="Times New Roman"/>
        </w:rPr>
        <w:t xml:space="preserve"> be large enough to</w:t>
      </w:r>
      <w:r w:rsidRPr="007262A1">
        <w:rPr>
          <w:rFonts w:ascii="Times New Roman" w:hAnsi="Times New Roman" w:cs="Times New Roman"/>
        </w:rPr>
        <w:t xml:space="preserve"> ensur</w:t>
      </w:r>
      <w:r w:rsidR="007475A7" w:rsidRPr="007262A1">
        <w:rPr>
          <w:rFonts w:ascii="Times New Roman" w:hAnsi="Times New Roman" w:cs="Times New Roman"/>
        </w:rPr>
        <w:t>e that the entirety of the global map</w:t>
      </w:r>
      <w:r w:rsidRPr="007262A1">
        <w:rPr>
          <w:rFonts w:ascii="Times New Roman" w:hAnsi="Times New Roman" w:cs="Times New Roman"/>
        </w:rPr>
        <w:t xml:space="preserve"> would be encapsulated in the </w:t>
      </w:r>
      <w:r w:rsidR="007475A7" w:rsidRPr="007262A1">
        <w:rPr>
          <w:rFonts w:ascii="Times New Roman" w:hAnsi="Times New Roman" w:cs="Times New Roman"/>
        </w:rPr>
        <w:t>MCM</w:t>
      </w:r>
      <w:r w:rsidR="006C1103">
        <w:rPr>
          <w:rFonts w:ascii="Times New Roman" w:hAnsi="Times New Roman" w:cs="Times New Roman"/>
        </w:rPr>
        <w:t xml:space="preserve"> </w:t>
      </w:r>
      <w:r w:rsidR="006C1103">
        <w:rPr>
          <w:rFonts w:ascii="Times New Roman" w:hAnsi="Times New Roman" w:cs="Times New Roman"/>
        </w:rPr>
        <w:lastRenderedPageBreak/>
        <w:t>yet small enough that the MCM would minimize computer run time</w:t>
      </w:r>
      <w:r w:rsidRPr="007262A1">
        <w:rPr>
          <w:rFonts w:ascii="Times New Roman" w:hAnsi="Times New Roman" w:cs="Times New Roman"/>
        </w:rPr>
        <w:t xml:space="preserve">. The spatial correlation </w:t>
      </w:r>
      <w:r w:rsidR="007779E9" w:rsidRPr="007262A1">
        <w:rPr>
          <w:rFonts w:ascii="Times New Roman" w:hAnsi="Times New Roman" w:cs="Times New Roman"/>
        </w:rPr>
        <w:t>between the</w:t>
      </w:r>
      <w:r w:rsidR="006C1103">
        <w:rPr>
          <w:rFonts w:ascii="Times New Roman" w:hAnsi="Times New Roman" w:cs="Times New Roman"/>
        </w:rPr>
        <w:t xml:space="preserve"> predicted and observed trend was</w:t>
      </w:r>
      <w:r w:rsidR="007779E9" w:rsidRPr="007262A1">
        <w:rPr>
          <w:rFonts w:ascii="Times New Roman" w:hAnsi="Times New Roman" w:cs="Times New Roman"/>
        </w:rPr>
        <w:t xml:space="preserve"> calculated for all 10,000 regions</w:t>
      </w:r>
      <w:r w:rsidR="007475A7" w:rsidRPr="007262A1">
        <w:rPr>
          <w:rFonts w:ascii="Times New Roman" w:hAnsi="Times New Roman" w:cs="Times New Roman"/>
        </w:rPr>
        <w:t>.</w:t>
      </w:r>
    </w:p>
    <w:p w14:paraId="7A496F5E" w14:textId="6872B6B2" w:rsidR="004E1A74" w:rsidRPr="007262A1" w:rsidRDefault="007475A7" w:rsidP="00CD66A1">
      <w:pPr>
        <w:pStyle w:val="ListParagraph"/>
        <w:spacing w:line="480" w:lineRule="auto"/>
        <w:ind w:left="0" w:firstLine="360"/>
        <w:rPr>
          <w:rFonts w:ascii="Times New Roman" w:hAnsi="Times New Roman" w:cs="Times New Roman"/>
        </w:rPr>
      </w:pPr>
      <w:r w:rsidRPr="007262A1">
        <w:rPr>
          <w:rFonts w:ascii="Times New Roman" w:hAnsi="Times New Roman" w:cs="Times New Roman"/>
        </w:rPr>
        <w:t>S</w:t>
      </w:r>
      <w:r w:rsidR="004E1A74" w:rsidRPr="007262A1">
        <w:rPr>
          <w:rFonts w:ascii="Times New Roman" w:hAnsi="Times New Roman" w:cs="Times New Roman"/>
        </w:rPr>
        <w:t xml:space="preserve">ome restrictions </w:t>
      </w:r>
      <w:r w:rsidRPr="007262A1">
        <w:rPr>
          <w:rFonts w:ascii="Times New Roman" w:hAnsi="Times New Roman" w:cs="Times New Roman"/>
        </w:rPr>
        <w:t xml:space="preserve">were </w:t>
      </w:r>
      <w:r w:rsidR="004E1A74" w:rsidRPr="007262A1">
        <w:rPr>
          <w:rFonts w:ascii="Times New Roman" w:hAnsi="Times New Roman" w:cs="Times New Roman"/>
        </w:rPr>
        <w:t xml:space="preserve">placed on the randomly selected regions. Only regions that fell entirely between </w:t>
      </w:r>
      <w:r w:rsidR="00B478CD" w:rsidRPr="007262A1">
        <w:rPr>
          <w:rFonts w:ascii="Times New Roman" w:hAnsi="Times New Roman" w:cs="Times New Roman"/>
        </w:rPr>
        <w:t xml:space="preserve">-60.0° and 60.0° latitude were included in the </w:t>
      </w:r>
      <w:r w:rsidRPr="007262A1">
        <w:rPr>
          <w:rFonts w:ascii="Times New Roman" w:hAnsi="Times New Roman" w:cs="Times New Roman"/>
        </w:rPr>
        <w:t>MCM</w:t>
      </w:r>
      <w:r w:rsidR="00B478CD" w:rsidRPr="007262A1">
        <w:rPr>
          <w:rFonts w:ascii="Times New Roman" w:hAnsi="Times New Roman" w:cs="Times New Roman"/>
        </w:rPr>
        <w:t xml:space="preserve"> because of the unreliability of observations </w:t>
      </w:r>
      <w:r w:rsidR="006C1103">
        <w:rPr>
          <w:rFonts w:ascii="Times New Roman" w:hAnsi="Times New Roman" w:cs="Times New Roman"/>
        </w:rPr>
        <w:t xml:space="preserve">from the </w:t>
      </w:r>
      <w:r w:rsidR="00D21741" w:rsidRPr="007262A1">
        <w:rPr>
          <w:rFonts w:ascii="Times New Roman" w:hAnsi="Times New Roman" w:cs="Times New Roman"/>
        </w:rPr>
        <w:t>Polar Regions</w:t>
      </w:r>
      <w:r w:rsidRPr="007262A1">
        <w:rPr>
          <w:rFonts w:ascii="Times New Roman" w:hAnsi="Times New Roman" w:cs="Times New Roman"/>
        </w:rPr>
        <w:t>. Additionally</w:t>
      </w:r>
      <w:r w:rsidR="006C5E57">
        <w:rPr>
          <w:rFonts w:ascii="Times New Roman" w:hAnsi="Times New Roman" w:cs="Times New Roman"/>
        </w:rPr>
        <w:t>,</w:t>
      </w:r>
      <w:r w:rsidR="00B478CD" w:rsidRPr="007262A1">
        <w:rPr>
          <w:rFonts w:ascii="Times New Roman" w:hAnsi="Times New Roman" w:cs="Times New Roman"/>
        </w:rPr>
        <w:t xml:space="preserve"> the </w:t>
      </w:r>
      <w:r w:rsidRPr="007262A1">
        <w:rPr>
          <w:rFonts w:ascii="Times New Roman" w:hAnsi="Times New Roman" w:cs="Times New Roman"/>
        </w:rPr>
        <w:t xml:space="preserve">MCM </w:t>
      </w:r>
      <w:r w:rsidR="006C1103">
        <w:rPr>
          <w:rFonts w:ascii="Times New Roman" w:hAnsi="Times New Roman" w:cs="Times New Roman"/>
        </w:rPr>
        <w:t>regions were required to have</w:t>
      </w:r>
      <w:r w:rsidR="00B478CD" w:rsidRPr="007262A1">
        <w:rPr>
          <w:rFonts w:ascii="Times New Roman" w:hAnsi="Times New Roman" w:cs="Times New Roman"/>
        </w:rPr>
        <w:t xml:space="preserve"> square dimensions. All 10,000 iterations of the </w:t>
      </w:r>
      <w:r w:rsidR="006C1103">
        <w:rPr>
          <w:rFonts w:ascii="Times New Roman" w:hAnsi="Times New Roman" w:cs="Times New Roman"/>
        </w:rPr>
        <w:t>MCM</w:t>
      </w:r>
      <w:r w:rsidR="00B478CD" w:rsidRPr="007262A1">
        <w:rPr>
          <w:rFonts w:ascii="Times New Roman" w:hAnsi="Times New Roman" w:cs="Times New Roman"/>
        </w:rPr>
        <w:t xml:space="preserve"> were repeated for each trend </w:t>
      </w:r>
      <w:r w:rsidRPr="007262A1">
        <w:rPr>
          <w:rFonts w:ascii="Times New Roman" w:hAnsi="Times New Roman" w:cs="Times New Roman"/>
        </w:rPr>
        <w:t>map for a maximum dimension</w:t>
      </w:r>
      <w:r w:rsidR="00B478CD" w:rsidRPr="007262A1">
        <w:rPr>
          <w:rFonts w:ascii="Times New Roman" w:hAnsi="Times New Roman" w:cs="Times New Roman"/>
        </w:rPr>
        <w:t xml:space="preserve"> of 120.0° </w:t>
      </w:r>
      <w:r w:rsidRPr="007262A1">
        <w:rPr>
          <w:rFonts w:ascii="Times New Roman" w:hAnsi="Times New Roman" w:cs="Times New Roman"/>
        </w:rPr>
        <w:t xml:space="preserve">x 120.0° and minimum dimension </w:t>
      </w:r>
      <w:r w:rsidR="00B478CD" w:rsidRPr="007262A1">
        <w:rPr>
          <w:rFonts w:ascii="Times New Roman" w:hAnsi="Times New Roman" w:cs="Times New Roman"/>
        </w:rPr>
        <w:t xml:space="preserve">of 5.0° </w:t>
      </w:r>
      <w:r w:rsidRPr="007262A1">
        <w:rPr>
          <w:rFonts w:ascii="Times New Roman" w:hAnsi="Times New Roman" w:cs="Times New Roman"/>
        </w:rPr>
        <w:t xml:space="preserve">x 5.0° </w:t>
      </w:r>
      <w:r w:rsidR="00B478CD" w:rsidRPr="007262A1">
        <w:rPr>
          <w:rFonts w:ascii="Times New Roman" w:hAnsi="Times New Roman" w:cs="Times New Roman"/>
        </w:rPr>
        <w:t>and ever</w:t>
      </w:r>
      <w:r w:rsidR="00E958C6" w:rsidRPr="007262A1">
        <w:rPr>
          <w:rFonts w:ascii="Times New Roman" w:hAnsi="Times New Roman" w:cs="Times New Roman"/>
        </w:rPr>
        <w:t>y</w:t>
      </w:r>
      <w:r w:rsidR="00B478CD" w:rsidRPr="007262A1">
        <w:rPr>
          <w:rFonts w:ascii="Times New Roman" w:hAnsi="Times New Roman" w:cs="Times New Roman"/>
        </w:rPr>
        <w:t xml:space="preserve"> 5.0° increment in between.</w:t>
      </w:r>
    </w:p>
    <w:p w14:paraId="51EEDE5C" w14:textId="52359C07" w:rsidR="002424E3" w:rsidRDefault="005A5079" w:rsidP="002424E3">
      <w:pPr>
        <w:pStyle w:val="ListParagraph"/>
        <w:spacing w:line="480" w:lineRule="auto"/>
        <w:ind w:left="0" w:firstLine="360"/>
        <w:rPr>
          <w:rFonts w:ascii="Times New Roman" w:hAnsi="Times New Roman" w:cs="Times New Roman"/>
        </w:rPr>
      </w:pPr>
      <w:r w:rsidRPr="007262A1">
        <w:rPr>
          <w:rFonts w:ascii="Times New Roman" w:hAnsi="Times New Roman" w:cs="Times New Roman"/>
        </w:rPr>
        <w:t>This MC</w:t>
      </w:r>
      <w:r w:rsidR="002424E3">
        <w:rPr>
          <w:rFonts w:ascii="Times New Roman" w:hAnsi="Times New Roman" w:cs="Times New Roman"/>
        </w:rPr>
        <w:t>M was applied to the data in three</w:t>
      </w:r>
      <w:r w:rsidRPr="007262A1">
        <w:rPr>
          <w:rFonts w:ascii="Times New Roman" w:hAnsi="Times New Roman" w:cs="Times New Roman"/>
        </w:rPr>
        <w:t xml:space="preserve"> fashions. Firstly, the MCM was used to </w:t>
      </w:r>
      <w:r w:rsidR="000618D0" w:rsidRPr="007262A1">
        <w:rPr>
          <w:rFonts w:ascii="Times New Roman" w:hAnsi="Times New Roman" w:cs="Times New Roman"/>
        </w:rPr>
        <w:t>assess the</w:t>
      </w:r>
      <w:r w:rsidRPr="007262A1">
        <w:rPr>
          <w:rFonts w:ascii="Times New Roman" w:hAnsi="Times New Roman" w:cs="Times New Roman"/>
        </w:rPr>
        <w:t xml:space="preserve"> </w:t>
      </w:r>
      <w:r w:rsidR="000618D0" w:rsidRPr="007262A1">
        <w:rPr>
          <w:rFonts w:ascii="Times New Roman" w:hAnsi="Times New Roman" w:cs="Times New Roman"/>
        </w:rPr>
        <w:t>regional predictability of model</w:t>
      </w:r>
      <w:r w:rsidR="006C1103">
        <w:rPr>
          <w:rFonts w:ascii="Times New Roman" w:hAnsi="Times New Roman" w:cs="Times New Roman"/>
        </w:rPr>
        <w:t xml:space="preserve"> produced climate </w:t>
      </w:r>
      <w:r w:rsidR="00042841" w:rsidRPr="007262A1">
        <w:rPr>
          <w:rFonts w:ascii="Times New Roman" w:hAnsi="Times New Roman" w:cs="Times New Roman"/>
        </w:rPr>
        <w:t>trend</w:t>
      </w:r>
      <w:r w:rsidR="006C1103">
        <w:rPr>
          <w:rFonts w:ascii="Times New Roman" w:hAnsi="Times New Roman" w:cs="Times New Roman"/>
        </w:rPr>
        <w:t>s</w:t>
      </w:r>
      <w:r w:rsidR="00042841" w:rsidRPr="007262A1">
        <w:rPr>
          <w:rFonts w:ascii="Times New Roman" w:hAnsi="Times New Roman" w:cs="Times New Roman"/>
        </w:rPr>
        <w:t>. In this case t</w:t>
      </w:r>
      <w:r w:rsidR="00C73C2F" w:rsidRPr="007262A1">
        <w:rPr>
          <w:rFonts w:ascii="Times New Roman" w:hAnsi="Times New Roman" w:cs="Times New Roman"/>
        </w:rPr>
        <w:t xml:space="preserve">he MCM was simply applied to a trend map of observations and a trend map </w:t>
      </w:r>
      <w:r w:rsidR="00160130" w:rsidRPr="007262A1">
        <w:rPr>
          <w:rFonts w:ascii="Times New Roman" w:hAnsi="Times New Roman" w:cs="Times New Roman"/>
        </w:rPr>
        <w:t>derived from</w:t>
      </w:r>
      <w:r w:rsidR="00C73C2F" w:rsidRPr="007262A1">
        <w:rPr>
          <w:rFonts w:ascii="Times New Roman" w:hAnsi="Times New Roman" w:cs="Times New Roman"/>
        </w:rPr>
        <w:t xml:space="preserve"> the NMME</w:t>
      </w:r>
      <w:r w:rsidR="00160130" w:rsidRPr="007262A1">
        <w:rPr>
          <w:rFonts w:ascii="Times New Roman" w:hAnsi="Times New Roman" w:cs="Times New Roman"/>
        </w:rPr>
        <w:t xml:space="preserve">. </w:t>
      </w:r>
      <w:r w:rsidRPr="007262A1">
        <w:rPr>
          <w:rFonts w:ascii="Times New Roman" w:hAnsi="Times New Roman" w:cs="Times New Roman"/>
        </w:rPr>
        <w:t>Secondly, the MCM was utilized to compare individual ensemble runs within a model to serve as a “perfect model assumption</w:t>
      </w:r>
      <w:r w:rsidR="00E60662" w:rsidRPr="007262A1">
        <w:rPr>
          <w:rFonts w:ascii="Times New Roman" w:hAnsi="Times New Roman" w:cs="Times New Roman"/>
        </w:rPr>
        <w:t>.</w:t>
      </w:r>
      <w:r w:rsidRPr="007262A1">
        <w:rPr>
          <w:rFonts w:ascii="Times New Roman" w:hAnsi="Times New Roman" w:cs="Times New Roman"/>
        </w:rPr>
        <w:t>”</w:t>
      </w:r>
    </w:p>
    <w:p w14:paraId="7F22D843" w14:textId="2C5E044F" w:rsidR="00E60662" w:rsidRDefault="00AB15AD" w:rsidP="00D46A14">
      <w:pPr>
        <w:pStyle w:val="ListParagraph"/>
        <w:spacing w:line="480" w:lineRule="auto"/>
        <w:ind w:left="0" w:firstLine="360"/>
        <w:rPr>
          <w:rFonts w:ascii="Times New Roman" w:hAnsi="Times New Roman" w:cs="Times New Roman"/>
        </w:rPr>
      </w:pPr>
      <w:r w:rsidRPr="00AB15AD">
        <w:rPr>
          <w:rFonts w:ascii="Times New Roman" w:hAnsi="Times New Roman" w:cs="Times New Roman"/>
        </w:rPr>
        <w:t xml:space="preserve">Secondly, </w:t>
      </w:r>
      <w:r>
        <w:rPr>
          <w:rFonts w:ascii="Times New Roman" w:hAnsi="Times New Roman" w:cs="Times New Roman"/>
        </w:rPr>
        <w:t>t</w:t>
      </w:r>
      <w:r w:rsidR="00E60662" w:rsidRPr="007262A1">
        <w:rPr>
          <w:rFonts w:ascii="Times New Roman" w:hAnsi="Times New Roman" w:cs="Times New Roman"/>
        </w:rPr>
        <w:t>he “perfect model assumption”, or homogeneous experiment, was first carried out by randomly choosing one ensemble member from a model to be the “truth.</w:t>
      </w:r>
      <w:r w:rsidR="006C1103">
        <w:rPr>
          <w:rFonts w:ascii="Times New Roman" w:hAnsi="Times New Roman" w:cs="Times New Roman"/>
        </w:rPr>
        <w:t>” This “truth” ensemble member wa</w:t>
      </w:r>
      <w:r w:rsidR="00E60662" w:rsidRPr="007262A1">
        <w:rPr>
          <w:rFonts w:ascii="Times New Roman" w:hAnsi="Times New Roman" w:cs="Times New Roman"/>
        </w:rPr>
        <w:t>s essentially treated as observations. Every other ensemble member from the model was compared to the “truth” using the MCM. This procedure was repeated for every individual model for SST and precipitation</w:t>
      </w:r>
      <w:r w:rsidR="00B97E4E" w:rsidRPr="007262A1">
        <w:rPr>
          <w:rFonts w:ascii="Times New Roman" w:hAnsi="Times New Roman" w:cs="Times New Roman"/>
        </w:rPr>
        <w:t xml:space="preserve"> for 1-month, 3-month, and 6-month lead times</w:t>
      </w:r>
      <w:r w:rsidR="00E60662" w:rsidRPr="007262A1">
        <w:rPr>
          <w:rFonts w:ascii="Times New Roman" w:hAnsi="Times New Roman" w:cs="Times New Roman"/>
        </w:rPr>
        <w:t>.</w:t>
      </w:r>
    </w:p>
    <w:p w14:paraId="4FC857AF" w14:textId="5CEEC88F" w:rsidR="00AB15AD" w:rsidRPr="007262A1" w:rsidRDefault="00AB15AD" w:rsidP="00D46A14">
      <w:pPr>
        <w:pStyle w:val="ListParagraph"/>
        <w:spacing w:line="480" w:lineRule="auto"/>
        <w:ind w:left="0" w:firstLine="360"/>
        <w:rPr>
          <w:rFonts w:ascii="Times New Roman" w:hAnsi="Times New Roman" w:cs="Times New Roman"/>
        </w:rPr>
      </w:pPr>
      <w:r>
        <w:rPr>
          <w:rFonts w:ascii="Times New Roman" w:hAnsi="Times New Roman" w:cs="Times New Roman"/>
        </w:rPr>
        <w:t xml:space="preserve">Thirdly, the MCM was slightly modified to assess how trends in one particular region compare to trends over all regions of that same size. Instead of using a single trend map, the first step of the MCM was to randomly select one of the 133 ensemble members from </w:t>
      </w:r>
      <w:r>
        <w:rPr>
          <w:rFonts w:ascii="Times New Roman" w:hAnsi="Times New Roman" w:cs="Times New Roman"/>
        </w:rPr>
        <w:lastRenderedPageBreak/>
        <w:t>the NMME. After the ensemble member was chosen the MCM carried on, as previously described, randomly selecting a region from the globe and evaluating correlation with observations. Because a second random element was added to the MCM the number of</w:t>
      </w:r>
      <w:r w:rsidR="008D5903">
        <w:rPr>
          <w:rFonts w:ascii="Times New Roman" w:hAnsi="Times New Roman" w:cs="Times New Roman"/>
        </w:rPr>
        <w:t xml:space="preserve"> iterations had to be increased from 10,000 to 50,000 to</w:t>
      </w:r>
      <w:r>
        <w:rPr>
          <w:rFonts w:ascii="Times New Roman" w:hAnsi="Times New Roman" w:cs="Times New Roman"/>
        </w:rPr>
        <w:t xml:space="preserve"> ensure that </w:t>
      </w:r>
      <w:r w:rsidR="008D5903">
        <w:rPr>
          <w:rFonts w:ascii="Times New Roman" w:hAnsi="Times New Roman" w:cs="Times New Roman"/>
        </w:rPr>
        <w:t xml:space="preserve">repetitions of the MCM do not yield different results. </w:t>
      </w:r>
      <w:r w:rsidR="00586B7E">
        <w:rPr>
          <w:rFonts w:ascii="Times New Roman" w:hAnsi="Times New Roman" w:cs="Times New Roman"/>
        </w:rPr>
        <w:t xml:space="preserve">The correlation values from this modified MCM were compared to </w:t>
      </w:r>
      <w:r>
        <w:rPr>
          <w:rFonts w:ascii="Times New Roman" w:hAnsi="Times New Roman" w:cs="Times New Roman"/>
        </w:rPr>
        <w:t>the correlation</w:t>
      </w:r>
      <w:r w:rsidR="00586B7E">
        <w:rPr>
          <w:rFonts w:ascii="Times New Roman" w:hAnsi="Times New Roman" w:cs="Times New Roman"/>
        </w:rPr>
        <w:t xml:space="preserve"> values for trend patterns over one specific region</w:t>
      </w:r>
      <w:r>
        <w:rPr>
          <w:rFonts w:ascii="Times New Roman" w:hAnsi="Times New Roman" w:cs="Times New Roman"/>
        </w:rPr>
        <w:t xml:space="preserve"> was generated by each of the 133 ensemble members in the NMME and the observations.    </w:t>
      </w:r>
    </w:p>
    <w:p w14:paraId="598D2061" w14:textId="2A081BA4" w:rsidR="00E958C6" w:rsidRPr="007262A1" w:rsidRDefault="00CF48C7" w:rsidP="001D6475">
      <w:pPr>
        <w:spacing w:line="480" w:lineRule="auto"/>
        <w:outlineLvl w:val="0"/>
        <w:rPr>
          <w:rFonts w:ascii="Times New Roman" w:hAnsi="Times New Roman" w:cs="Times New Roman"/>
        </w:rPr>
      </w:pPr>
      <w:commentRangeStart w:id="4"/>
      <w:r w:rsidRPr="007262A1">
        <w:rPr>
          <w:rFonts w:ascii="Times New Roman" w:hAnsi="Times New Roman" w:cs="Times New Roman"/>
          <w:b/>
        </w:rPr>
        <w:t xml:space="preserve">Results </w:t>
      </w:r>
      <w:commentRangeEnd w:id="4"/>
      <w:r w:rsidR="001041ED">
        <w:rPr>
          <w:rStyle w:val="CommentReference"/>
        </w:rPr>
        <w:commentReference w:id="4"/>
      </w:r>
    </w:p>
    <w:p w14:paraId="7A77C676" w14:textId="5397C0A5" w:rsidR="00CF48C7" w:rsidRPr="00676B92" w:rsidRDefault="00CF48C7" w:rsidP="00CF48C7">
      <w:pPr>
        <w:pStyle w:val="ListParagraph"/>
        <w:numPr>
          <w:ilvl w:val="0"/>
          <w:numId w:val="3"/>
        </w:numPr>
        <w:spacing w:line="480" w:lineRule="auto"/>
        <w:ind w:left="360"/>
        <w:rPr>
          <w:rFonts w:ascii="Times New Roman" w:hAnsi="Times New Roman" w:cs="Times New Roman"/>
          <w:i/>
        </w:rPr>
      </w:pPr>
      <w:r w:rsidRPr="00676B92">
        <w:rPr>
          <w:rFonts w:ascii="Times New Roman" w:hAnsi="Times New Roman" w:cs="Times New Roman"/>
          <w:i/>
        </w:rPr>
        <w:t>Global Trends</w:t>
      </w:r>
    </w:p>
    <w:p w14:paraId="09B6EE4E" w14:textId="0DA01BE9" w:rsidR="00CF48C7" w:rsidRPr="007262A1" w:rsidRDefault="00867919" w:rsidP="00867919">
      <w:pPr>
        <w:pStyle w:val="ListParagraph"/>
        <w:spacing w:line="480" w:lineRule="auto"/>
        <w:ind w:left="0" w:firstLine="270"/>
        <w:rPr>
          <w:rFonts w:ascii="Times New Roman" w:hAnsi="Times New Roman" w:cs="Times New Roman"/>
        </w:rPr>
      </w:pPr>
      <w:r w:rsidRPr="007262A1">
        <w:rPr>
          <w:rFonts w:ascii="Times New Roman" w:hAnsi="Times New Roman" w:cs="Times New Roman"/>
        </w:rPr>
        <w:t xml:space="preserve">Given the short lead-times of the NMME model there is little surprise that the global predicted trend maps of SST and precipitation </w:t>
      </w:r>
      <w:r w:rsidR="00074CE7">
        <w:rPr>
          <w:rFonts w:ascii="Times New Roman" w:hAnsi="Times New Roman" w:cs="Times New Roman"/>
        </w:rPr>
        <w:t>in fig.</w:t>
      </w:r>
      <w:r w:rsidR="0009241C">
        <w:rPr>
          <w:rFonts w:ascii="Times New Roman" w:hAnsi="Times New Roman" w:cs="Times New Roman"/>
        </w:rPr>
        <w:t xml:space="preserve"> 1 </w:t>
      </w:r>
      <w:r w:rsidRPr="007262A1">
        <w:rPr>
          <w:rFonts w:ascii="Times New Roman" w:hAnsi="Times New Roman" w:cs="Times New Roman"/>
        </w:rPr>
        <w:t>closely resemble the trend maps of the observed SST and precipitation trends. The 1-month and 3-month lead time NMME SST trend maps have a cooling signature in the eastern Pacific, which is also present</w:t>
      </w:r>
      <w:r w:rsidR="00914CA9" w:rsidRPr="007262A1">
        <w:rPr>
          <w:rFonts w:ascii="Times New Roman" w:hAnsi="Times New Roman" w:cs="Times New Roman"/>
        </w:rPr>
        <w:t xml:space="preserve"> in the observed trend map. </w:t>
      </w:r>
      <w:r w:rsidR="00472C9C" w:rsidRPr="007262A1">
        <w:rPr>
          <w:rFonts w:ascii="Times New Roman" w:hAnsi="Times New Roman" w:cs="Times New Roman"/>
        </w:rPr>
        <w:t>With</w:t>
      </w:r>
      <w:r w:rsidR="00914CA9" w:rsidRPr="007262A1">
        <w:rPr>
          <w:rFonts w:ascii="Times New Roman" w:hAnsi="Times New Roman" w:cs="Times New Roman"/>
        </w:rPr>
        <w:t xml:space="preserve"> a 6-month lead-time the </w:t>
      </w:r>
      <w:r w:rsidR="00472C9C" w:rsidRPr="007262A1">
        <w:rPr>
          <w:rFonts w:ascii="Times New Roman" w:hAnsi="Times New Roman" w:cs="Times New Roman"/>
        </w:rPr>
        <w:t xml:space="preserve">cooling SST trend is mostly lost in the eastern Pacific, and the SST </w:t>
      </w:r>
      <w:r w:rsidR="00914CA9" w:rsidRPr="007262A1">
        <w:rPr>
          <w:rFonts w:ascii="Times New Roman" w:hAnsi="Times New Roman" w:cs="Times New Roman"/>
        </w:rPr>
        <w:t xml:space="preserve">warming trend </w:t>
      </w:r>
      <w:r w:rsidR="0047364B">
        <w:rPr>
          <w:rFonts w:ascii="Times New Roman" w:hAnsi="Times New Roman" w:cs="Times New Roman"/>
        </w:rPr>
        <w:t>expands to</w:t>
      </w:r>
      <w:r w:rsidR="00472C9C" w:rsidRPr="007262A1">
        <w:rPr>
          <w:rFonts w:ascii="Times New Roman" w:hAnsi="Times New Roman" w:cs="Times New Roman"/>
        </w:rPr>
        <w:t xml:space="preserve"> cover </w:t>
      </w:r>
      <w:r w:rsidR="0047364B">
        <w:rPr>
          <w:rFonts w:ascii="Times New Roman" w:hAnsi="Times New Roman" w:cs="Times New Roman"/>
        </w:rPr>
        <w:t>most of the</w:t>
      </w:r>
      <w:r w:rsidR="00472C9C" w:rsidRPr="007262A1">
        <w:rPr>
          <w:rFonts w:ascii="Times New Roman" w:hAnsi="Times New Roman" w:cs="Times New Roman"/>
        </w:rPr>
        <w:t xml:space="preserve"> globe. </w:t>
      </w:r>
    </w:p>
    <w:p w14:paraId="3ABF0786" w14:textId="4B84A535" w:rsidR="00914CA9" w:rsidRPr="007262A1" w:rsidRDefault="00914CA9" w:rsidP="00867919">
      <w:pPr>
        <w:pStyle w:val="ListParagraph"/>
        <w:spacing w:line="480" w:lineRule="auto"/>
        <w:ind w:left="0" w:firstLine="270"/>
        <w:rPr>
          <w:rFonts w:ascii="Times New Roman" w:hAnsi="Times New Roman" w:cs="Times New Roman"/>
        </w:rPr>
      </w:pPr>
      <w:r w:rsidRPr="007262A1">
        <w:rPr>
          <w:rFonts w:ascii="Times New Roman" w:hAnsi="Times New Roman" w:cs="Times New Roman"/>
        </w:rPr>
        <w:t xml:space="preserve">The global </w:t>
      </w:r>
      <w:r w:rsidR="007E65FD">
        <w:rPr>
          <w:rFonts w:ascii="Times New Roman" w:hAnsi="Times New Roman" w:cs="Times New Roman"/>
        </w:rPr>
        <w:t xml:space="preserve">precipitation </w:t>
      </w:r>
      <w:r w:rsidRPr="007262A1">
        <w:rPr>
          <w:rFonts w:ascii="Times New Roman" w:hAnsi="Times New Roman" w:cs="Times New Roman"/>
        </w:rPr>
        <w:t xml:space="preserve">trend map with a 1-month </w:t>
      </w:r>
      <w:r w:rsidR="00472C9C" w:rsidRPr="007262A1">
        <w:rPr>
          <w:rFonts w:ascii="Times New Roman" w:hAnsi="Times New Roman" w:cs="Times New Roman"/>
        </w:rPr>
        <w:t>lead-time at first glance appears to be a very g</w:t>
      </w:r>
      <w:r w:rsidRPr="007262A1">
        <w:rPr>
          <w:rFonts w:ascii="Times New Roman" w:hAnsi="Times New Roman" w:cs="Times New Roman"/>
        </w:rPr>
        <w:t xml:space="preserve">ood reproduction </w:t>
      </w:r>
      <w:r w:rsidR="007E65FD">
        <w:rPr>
          <w:rFonts w:ascii="Times New Roman" w:hAnsi="Times New Roman" w:cs="Times New Roman"/>
        </w:rPr>
        <w:t>of the trend from the observational estimate</w:t>
      </w:r>
      <w:r w:rsidRPr="007262A1">
        <w:rPr>
          <w:rFonts w:ascii="Times New Roman" w:hAnsi="Times New Roman" w:cs="Times New Roman"/>
        </w:rPr>
        <w:t>. However</w:t>
      </w:r>
      <w:r w:rsidR="00472C9C" w:rsidRPr="007262A1">
        <w:rPr>
          <w:rFonts w:ascii="Times New Roman" w:hAnsi="Times New Roman" w:cs="Times New Roman"/>
        </w:rPr>
        <w:t>, upon closer inspection</w:t>
      </w:r>
      <w:r w:rsidRPr="007262A1">
        <w:rPr>
          <w:rFonts w:ascii="Times New Roman" w:hAnsi="Times New Roman" w:cs="Times New Roman"/>
        </w:rPr>
        <w:t xml:space="preserve"> the </w:t>
      </w:r>
      <w:r w:rsidR="00074CE7">
        <w:rPr>
          <w:rFonts w:ascii="Times New Roman" w:hAnsi="Times New Roman" w:cs="Times New Roman"/>
        </w:rPr>
        <w:t xml:space="preserve">spatial </w:t>
      </w:r>
      <w:r w:rsidRPr="007262A1">
        <w:rPr>
          <w:rFonts w:ascii="Times New Roman" w:hAnsi="Times New Roman" w:cs="Times New Roman"/>
        </w:rPr>
        <w:t>precipitation pattern in the tropi</w:t>
      </w:r>
      <w:r w:rsidR="00074CE7">
        <w:rPr>
          <w:rFonts w:ascii="Times New Roman" w:hAnsi="Times New Roman" w:cs="Times New Roman"/>
        </w:rPr>
        <w:t>cal Pacific is well captured while</w:t>
      </w:r>
      <w:r w:rsidRPr="007262A1">
        <w:rPr>
          <w:rFonts w:ascii="Times New Roman" w:hAnsi="Times New Roman" w:cs="Times New Roman"/>
        </w:rPr>
        <w:t xml:space="preserve"> trends in the Indian Ocean and extra-tropics are lost. Additionally, one can see that the precipitation signal in the Pacific that dominates the observations has deteriorated by the 6-month lead-time. The observed trend in the Pacific resembles a La Niña signal along the equator while the 6-month trend more resembles El Niño.</w:t>
      </w:r>
    </w:p>
    <w:p w14:paraId="0364B528" w14:textId="2BF47F4B" w:rsidR="00914CA9" w:rsidRPr="000B7D28" w:rsidRDefault="00914CA9" w:rsidP="00914CA9">
      <w:pPr>
        <w:pStyle w:val="ListParagraph"/>
        <w:numPr>
          <w:ilvl w:val="0"/>
          <w:numId w:val="3"/>
        </w:numPr>
        <w:spacing w:line="480" w:lineRule="auto"/>
        <w:ind w:left="360"/>
        <w:rPr>
          <w:rFonts w:ascii="Times New Roman" w:hAnsi="Times New Roman" w:cs="Times New Roman"/>
          <w:i/>
        </w:rPr>
      </w:pPr>
      <w:r w:rsidRPr="000B7D28">
        <w:rPr>
          <w:rFonts w:ascii="Times New Roman" w:hAnsi="Times New Roman" w:cs="Times New Roman"/>
          <w:i/>
        </w:rPr>
        <w:t>Regional Trend Over North America</w:t>
      </w:r>
    </w:p>
    <w:p w14:paraId="515855A5" w14:textId="6D7E9A41" w:rsidR="00914CA9" w:rsidRPr="007262A1" w:rsidRDefault="00625DAA" w:rsidP="00867919">
      <w:pPr>
        <w:pStyle w:val="ListParagraph"/>
        <w:spacing w:line="480" w:lineRule="auto"/>
        <w:ind w:left="0" w:firstLine="270"/>
        <w:rPr>
          <w:rFonts w:ascii="Times New Roman" w:hAnsi="Times New Roman" w:cs="Times New Roman"/>
        </w:rPr>
      </w:pPr>
      <w:r w:rsidRPr="007262A1">
        <w:rPr>
          <w:rFonts w:ascii="Times New Roman" w:hAnsi="Times New Roman" w:cs="Times New Roman"/>
        </w:rPr>
        <w:lastRenderedPageBreak/>
        <w:t>At first glance, t</w:t>
      </w:r>
      <w:r w:rsidR="002253F2" w:rsidRPr="007262A1">
        <w:rPr>
          <w:rFonts w:ascii="Times New Roman" w:hAnsi="Times New Roman" w:cs="Times New Roman"/>
        </w:rPr>
        <w:t xml:space="preserve">he NMME produced global trend maps of SST and precipitation </w:t>
      </w:r>
      <w:r w:rsidR="0009241C">
        <w:rPr>
          <w:rFonts w:ascii="Times New Roman" w:hAnsi="Times New Roman" w:cs="Times New Roman"/>
        </w:rPr>
        <w:t>(</w:t>
      </w:r>
      <w:r w:rsidR="001041ED">
        <w:rPr>
          <w:rFonts w:ascii="Times New Roman" w:hAnsi="Times New Roman" w:cs="Times New Roman"/>
        </w:rPr>
        <w:t>Fig.</w:t>
      </w:r>
      <w:r w:rsidR="0009241C">
        <w:rPr>
          <w:rFonts w:ascii="Times New Roman" w:hAnsi="Times New Roman" w:cs="Times New Roman"/>
        </w:rPr>
        <w:t xml:space="preserve"> 2) </w:t>
      </w:r>
      <w:r w:rsidR="002253F2" w:rsidRPr="007262A1">
        <w:rPr>
          <w:rFonts w:ascii="Times New Roman" w:hAnsi="Times New Roman" w:cs="Times New Roman"/>
        </w:rPr>
        <w:t>trend</w:t>
      </w:r>
      <w:r w:rsidRPr="007262A1">
        <w:rPr>
          <w:rFonts w:ascii="Times New Roman" w:hAnsi="Times New Roman" w:cs="Times New Roman"/>
        </w:rPr>
        <w:t>s</w:t>
      </w:r>
      <w:r w:rsidR="002253F2" w:rsidRPr="007262A1">
        <w:rPr>
          <w:rFonts w:ascii="Times New Roman" w:hAnsi="Times New Roman" w:cs="Times New Roman"/>
        </w:rPr>
        <w:t xml:space="preserve"> appear to be a close match to the global observations, but what if the maps are scaled down? Here the precipitation tre</w:t>
      </w:r>
      <w:r w:rsidRPr="007262A1">
        <w:rPr>
          <w:rFonts w:ascii="Times New Roman" w:hAnsi="Times New Roman" w:cs="Times New Roman"/>
        </w:rPr>
        <w:t>nd maps have been zoomed into</w:t>
      </w:r>
      <w:r w:rsidR="002253F2" w:rsidRPr="007262A1">
        <w:rPr>
          <w:rFonts w:ascii="Times New Roman" w:hAnsi="Times New Roman" w:cs="Times New Roman"/>
        </w:rPr>
        <w:t xml:space="preserve"> the North American continent.</w:t>
      </w:r>
      <w:r w:rsidR="001D6475">
        <w:rPr>
          <w:rFonts w:ascii="Times New Roman" w:hAnsi="Times New Roman" w:cs="Times New Roman"/>
        </w:rPr>
        <w:t xml:space="preserve"> </w:t>
      </w:r>
      <w:r w:rsidR="002253F2" w:rsidRPr="007262A1">
        <w:rPr>
          <w:rFonts w:ascii="Times New Roman" w:hAnsi="Times New Roman" w:cs="Times New Roman"/>
        </w:rPr>
        <w:t xml:space="preserve">Immediately it is apparent that </w:t>
      </w:r>
      <w:r w:rsidR="00E75D21" w:rsidRPr="007262A1">
        <w:rPr>
          <w:rFonts w:ascii="Times New Roman" w:hAnsi="Times New Roman" w:cs="Times New Roman"/>
        </w:rPr>
        <w:t xml:space="preserve">at this regional scale </w:t>
      </w:r>
      <w:r w:rsidR="002253F2" w:rsidRPr="007262A1">
        <w:rPr>
          <w:rFonts w:ascii="Times New Roman" w:hAnsi="Times New Roman" w:cs="Times New Roman"/>
        </w:rPr>
        <w:t xml:space="preserve">the </w:t>
      </w:r>
      <w:r w:rsidR="004540C2" w:rsidRPr="007262A1">
        <w:rPr>
          <w:rFonts w:ascii="Times New Roman" w:hAnsi="Times New Roman" w:cs="Times New Roman"/>
        </w:rPr>
        <w:t>predicted trend maps do not correspond as clos</w:t>
      </w:r>
      <w:r w:rsidRPr="007262A1">
        <w:rPr>
          <w:rFonts w:ascii="Times New Roman" w:hAnsi="Times New Roman" w:cs="Times New Roman"/>
        </w:rPr>
        <w:t>ely with the observed trends</w:t>
      </w:r>
      <w:r w:rsidR="00E75D21" w:rsidRPr="007262A1">
        <w:rPr>
          <w:rFonts w:ascii="Times New Roman" w:hAnsi="Times New Roman" w:cs="Times New Roman"/>
        </w:rPr>
        <w:t>.</w:t>
      </w:r>
      <w:r w:rsidR="001D6475">
        <w:rPr>
          <w:rFonts w:ascii="Times New Roman" w:hAnsi="Times New Roman" w:cs="Times New Roman"/>
        </w:rPr>
        <w:t xml:space="preserve"> </w:t>
      </w:r>
      <w:r w:rsidR="004540C2" w:rsidRPr="007262A1">
        <w:rPr>
          <w:rFonts w:ascii="Times New Roman" w:hAnsi="Times New Roman" w:cs="Times New Roman"/>
        </w:rPr>
        <w:t>Interestingly, like the NMME and observed global trend maps, the regional 1-month lead precipitation trend over North America has a pattern indicative of La Niña. There is anomalously high precipitation in the northern</w:t>
      </w:r>
      <w:r w:rsidR="0009241C">
        <w:rPr>
          <w:rFonts w:ascii="Times New Roman" w:hAnsi="Times New Roman" w:cs="Times New Roman"/>
        </w:rPr>
        <w:t xml:space="preserve"> half of North America and</w:t>
      </w:r>
      <w:r w:rsidR="004540C2" w:rsidRPr="007262A1">
        <w:rPr>
          <w:rFonts w:ascii="Times New Roman" w:hAnsi="Times New Roman" w:cs="Times New Roman"/>
        </w:rPr>
        <w:t xml:space="preserve"> low precipitation in the southern portion of North America. This pattern persists to a 3-month lead-time.</w:t>
      </w:r>
    </w:p>
    <w:p w14:paraId="3157EF03" w14:textId="350E46A2" w:rsidR="00E75D21" w:rsidRPr="007262A1" w:rsidRDefault="00F70FAF" w:rsidP="00867919">
      <w:pPr>
        <w:pStyle w:val="ListParagraph"/>
        <w:spacing w:line="480" w:lineRule="auto"/>
        <w:ind w:left="0" w:firstLine="270"/>
        <w:rPr>
          <w:rFonts w:ascii="Times New Roman" w:hAnsi="Times New Roman" w:cs="Times New Roman"/>
        </w:rPr>
      </w:pPr>
      <w:r>
        <w:rPr>
          <w:rFonts w:ascii="Times New Roman" w:hAnsi="Times New Roman" w:cs="Times New Roman"/>
        </w:rPr>
        <w:t>In general,</w:t>
      </w:r>
      <w:r w:rsidR="00E75D21" w:rsidRPr="007262A1">
        <w:rPr>
          <w:rFonts w:ascii="Times New Roman" w:hAnsi="Times New Roman" w:cs="Times New Roman"/>
        </w:rPr>
        <w:t xml:space="preserve"> the modeled precip</w:t>
      </w:r>
      <w:r>
        <w:rPr>
          <w:rFonts w:ascii="Times New Roman" w:hAnsi="Times New Roman" w:cs="Times New Roman"/>
        </w:rPr>
        <w:t>itation trend is a fair match to the</w:t>
      </w:r>
      <w:r w:rsidR="00E75D21" w:rsidRPr="007262A1">
        <w:rPr>
          <w:rFonts w:ascii="Times New Roman" w:hAnsi="Times New Roman" w:cs="Times New Roman"/>
        </w:rPr>
        <w:t xml:space="preserve"> observed precipitation trend over the North American continent</w:t>
      </w:r>
      <w:r w:rsidR="00E52745">
        <w:rPr>
          <w:rFonts w:ascii="Times New Roman" w:hAnsi="Times New Roman" w:cs="Times New Roman"/>
        </w:rPr>
        <w:t xml:space="preserve"> given the</w:t>
      </w:r>
      <w:r>
        <w:rPr>
          <w:rFonts w:ascii="Times New Roman" w:hAnsi="Times New Roman" w:cs="Times New Roman"/>
        </w:rPr>
        <w:t xml:space="preserve"> correlation between the two is .</w:t>
      </w:r>
      <w:r w:rsidR="00E52745">
        <w:rPr>
          <w:rFonts w:ascii="Times New Roman" w:hAnsi="Times New Roman" w:cs="Times New Roman"/>
        </w:rPr>
        <w:t>43</w:t>
      </w:r>
      <w:r w:rsidR="00E75D21" w:rsidRPr="007262A1">
        <w:rPr>
          <w:rFonts w:ascii="Times New Roman" w:hAnsi="Times New Roman" w:cs="Times New Roman"/>
        </w:rPr>
        <w:t>. However</w:t>
      </w:r>
      <w:r w:rsidR="006C5E57">
        <w:rPr>
          <w:rFonts w:ascii="Times New Roman" w:hAnsi="Times New Roman" w:cs="Times New Roman"/>
        </w:rPr>
        <w:t>,</w:t>
      </w:r>
      <w:r w:rsidR="00E75D21" w:rsidRPr="007262A1">
        <w:rPr>
          <w:rFonts w:ascii="Times New Roman" w:hAnsi="Times New Roman" w:cs="Times New Roman"/>
        </w:rPr>
        <w:t xml:space="preserve"> this is only one particular region of one given size. The MCM will give a quantitative measure of how the NMME is able to recreate regional trends across the entire globe for a range of region dimensions.</w:t>
      </w:r>
      <w:r w:rsidR="001D6475">
        <w:rPr>
          <w:rFonts w:ascii="Times New Roman" w:hAnsi="Times New Roman" w:cs="Times New Roman"/>
        </w:rPr>
        <w:t xml:space="preserve"> </w:t>
      </w:r>
    </w:p>
    <w:p w14:paraId="79080EF2" w14:textId="009914BE" w:rsidR="00704069" w:rsidRPr="007262A1" w:rsidRDefault="00704069" w:rsidP="00704069">
      <w:pPr>
        <w:pStyle w:val="ListParagraph"/>
        <w:numPr>
          <w:ilvl w:val="0"/>
          <w:numId w:val="3"/>
        </w:numPr>
        <w:spacing w:line="480" w:lineRule="auto"/>
        <w:ind w:left="360"/>
        <w:rPr>
          <w:rFonts w:ascii="Times New Roman" w:hAnsi="Times New Roman" w:cs="Times New Roman"/>
        </w:rPr>
      </w:pPr>
      <w:r w:rsidRPr="007262A1">
        <w:rPr>
          <w:rFonts w:ascii="Times New Roman" w:hAnsi="Times New Roman" w:cs="Times New Roman"/>
        </w:rPr>
        <w:t>Regional Monte Carlo</w:t>
      </w:r>
    </w:p>
    <w:p w14:paraId="4198A95A" w14:textId="51155376" w:rsidR="001337A1" w:rsidRPr="007262A1" w:rsidRDefault="00E75D21" w:rsidP="007A27D7">
      <w:pPr>
        <w:pStyle w:val="ListParagraph"/>
        <w:spacing w:line="480" w:lineRule="auto"/>
        <w:ind w:left="0" w:firstLine="360"/>
        <w:rPr>
          <w:rFonts w:ascii="Times New Roman" w:hAnsi="Times New Roman" w:cs="Times New Roman"/>
        </w:rPr>
      </w:pPr>
      <w:r w:rsidRPr="007262A1">
        <w:rPr>
          <w:rFonts w:ascii="Times New Roman" w:hAnsi="Times New Roman" w:cs="Times New Roman"/>
        </w:rPr>
        <w:t>F</w:t>
      </w:r>
      <w:r w:rsidR="00D04F4E" w:rsidRPr="007262A1">
        <w:rPr>
          <w:rFonts w:ascii="Times New Roman" w:hAnsi="Times New Roman" w:cs="Times New Roman"/>
        </w:rPr>
        <w:t xml:space="preserve">igure </w:t>
      </w:r>
      <w:r w:rsidR="0009241C" w:rsidRPr="0009241C">
        <w:rPr>
          <w:rFonts w:ascii="Times New Roman" w:hAnsi="Times New Roman" w:cs="Times New Roman"/>
        </w:rPr>
        <w:t>3</w:t>
      </w:r>
      <w:r w:rsidR="006C5E57">
        <w:rPr>
          <w:rFonts w:ascii="Times New Roman" w:hAnsi="Times New Roman" w:cs="Times New Roman"/>
        </w:rPr>
        <w:t xml:space="preserve"> exhibits</w:t>
      </w:r>
      <w:r w:rsidR="00D04F4E" w:rsidRPr="007262A1">
        <w:rPr>
          <w:rFonts w:ascii="Times New Roman" w:hAnsi="Times New Roman" w:cs="Times New Roman"/>
        </w:rPr>
        <w:t xml:space="preserve"> the spread of the </w:t>
      </w:r>
      <w:r w:rsidR="00D6113F" w:rsidRPr="007262A1">
        <w:rPr>
          <w:rFonts w:ascii="Times New Roman" w:hAnsi="Times New Roman" w:cs="Times New Roman"/>
        </w:rPr>
        <w:t xml:space="preserve">spatial </w:t>
      </w:r>
      <w:r w:rsidR="00D04F4E" w:rsidRPr="007262A1">
        <w:rPr>
          <w:rFonts w:ascii="Times New Roman" w:hAnsi="Times New Roman" w:cs="Times New Roman"/>
        </w:rPr>
        <w:t xml:space="preserve">correlation between the NMME </w:t>
      </w:r>
      <w:r w:rsidR="00FE30E6" w:rsidRPr="007262A1">
        <w:rPr>
          <w:rFonts w:ascii="Times New Roman" w:hAnsi="Times New Roman" w:cs="Times New Roman"/>
        </w:rPr>
        <w:t>a</w:t>
      </w:r>
      <w:r w:rsidR="00D04F4E" w:rsidRPr="007262A1">
        <w:rPr>
          <w:rFonts w:ascii="Times New Roman" w:hAnsi="Times New Roman" w:cs="Times New Roman"/>
        </w:rPr>
        <w:t>nd the observed trend</w:t>
      </w:r>
      <w:r w:rsidR="00FE30E6" w:rsidRPr="007262A1">
        <w:rPr>
          <w:rFonts w:ascii="Times New Roman" w:hAnsi="Times New Roman" w:cs="Times New Roman"/>
        </w:rPr>
        <w:t xml:space="preserve"> for both SST and precipitation</w:t>
      </w:r>
      <w:r w:rsidR="001337A1" w:rsidRPr="007262A1">
        <w:rPr>
          <w:rFonts w:ascii="Times New Roman" w:hAnsi="Times New Roman" w:cs="Times New Roman"/>
        </w:rPr>
        <w:t>. C</w:t>
      </w:r>
      <w:r w:rsidR="00FE30E6" w:rsidRPr="007262A1">
        <w:rPr>
          <w:rFonts w:ascii="Times New Roman" w:hAnsi="Times New Roman" w:cs="Times New Roman"/>
        </w:rPr>
        <w:t xml:space="preserve">ontours represent the percentage of the 10,000 iterations of the MCM </w:t>
      </w:r>
      <w:r w:rsidR="00EB2A54" w:rsidRPr="007262A1">
        <w:rPr>
          <w:rFonts w:ascii="Times New Roman" w:hAnsi="Times New Roman" w:cs="Times New Roman"/>
        </w:rPr>
        <w:t>with a specific</w:t>
      </w:r>
      <w:r w:rsidR="00FE30E6" w:rsidRPr="007262A1">
        <w:rPr>
          <w:rFonts w:ascii="Times New Roman" w:hAnsi="Times New Roman" w:cs="Times New Roman"/>
        </w:rPr>
        <w:t xml:space="preserve"> correlation value between the NMME average and the observation</w:t>
      </w:r>
      <w:r w:rsidR="00EB2A54" w:rsidRPr="007262A1">
        <w:rPr>
          <w:rFonts w:ascii="Times New Roman" w:hAnsi="Times New Roman" w:cs="Times New Roman"/>
        </w:rPr>
        <w:t xml:space="preserve">s. </w:t>
      </w:r>
      <w:r w:rsidR="00E52745">
        <w:rPr>
          <w:rFonts w:ascii="Times New Roman" w:hAnsi="Times New Roman" w:cs="Times New Roman"/>
        </w:rPr>
        <w:t>For example</w:t>
      </w:r>
      <w:r w:rsidR="00D54AF7">
        <w:rPr>
          <w:rFonts w:ascii="Times New Roman" w:hAnsi="Times New Roman" w:cs="Times New Roman"/>
        </w:rPr>
        <w:t xml:space="preserve"> a correlation density of .4 corresponding to a region size of 60</w:t>
      </w:r>
      <w:r w:rsidR="00D54AF7" w:rsidRPr="007262A1">
        <w:rPr>
          <w:rFonts w:ascii="Times New Roman" w:hAnsi="Times New Roman" w:cs="Times New Roman"/>
        </w:rPr>
        <w:t>°</w:t>
      </w:r>
      <w:r w:rsidR="00D54AF7">
        <w:rPr>
          <w:rFonts w:ascii="Times New Roman" w:hAnsi="Times New Roman" w:cs="Times New Roman"/>
        </w:rPr>
        <w:t xml:space="preserve"> </w:t>
      </w:r>
      <w:r w:rsidR="00A37382">
        <w:rPr>
          <w:rFonts w:ascii="Times New Roman" w:hAnsi="Times New Roman" w:cs="Times New Roman"/>
        </w:rPr>
        <w:t xml:space="preserve">and a correlation value of .5 </w:t>
      </w:r>
      <w:r w:rsidR="00D54AF7">
        <w:rPr>
          <w:rFonts w:ascii="Times New Roman" w:hAnsi="Times New Roman" w:cs="Times New Roman"/>
        </w:rPr>
        <w:t>indicates that 40% of the 10,000 Monte Carlo iteration</w:t>
      </w:r>
      <w:r w:rsidR="00A37382">
        <w:rPr>
          <w:rFonts w:ascii="Times New Roman" w:hAnsi="Times New Roman" w:cs="Times New Roman"/>
        </w:rPr>
        <w:t>s</w:t>
      </w:r>
      <w:r w:rsidR="00D54AF7">
        <w:rPr>
          <w:rFonts w:ascii="Times New Roman" w:hAnsi="Times New Roman" w:cs="Times New Roman"/>
        </w:rPr>
        <w:t xml:space="preserve"> for a 60</w:t>
      </w:r>
      <w:r w:rsidR="00D54AF7" w:rsidRPr="007262A1">
        <w:rPr>
          <w:rFonts w:ascii="Times New Roman" w:hAnsi="Times New Roman" w:cs="Times New Roman"/>
        </w:rPr>
        <w:t>°</w:t>
      </w:r>
      <w:r w:rsidR="00D54AF7">
        <w:rPr>
          <w:rFonts w:ascii="Times New Roman" w:hAnsi="Times New Roman" w:cs="Times New Roman"/>
        </w:rPr>
        <w:t>x60</w:t>
      </w:r>
      <w:r w:rsidR="00D54AF7" w:rsidRPr="007262A1">
        <w:rPr>
          <w:rFonts w:ascii="Times New Roman" w:hAnsi="Times New Roman" w:cs="Times New Roman"/>
        </w:rPr>
        <w:t>°</w:t>
      </w:r>
      <w:r w:rsidR="00D54AF7">
        <w:rPr>
          <w:rFonts w:ascii="Times New Roman" w:hAnsi="Times New Roman" w:cs="Times New Roman"/>
        </w:rPr>
        <w:t xml:space="preserve"> r</w:t>
      </w:r>
      <w:r w:rsidR="00A37382">
        <w:rPr>
          <w:rFonts w:ascii="Times New Roman" w:hAnsi="Times New Roman" w:cs="Times New Roman"/>
        </w:rPr>
        <w:t>e</w:t>
      </w:r>
      <w:r w:rsidR="00D54AF7">
        <w:rPr>
          <w:rFonts w:ascii="Times New Roman" w:hAnsi="Times New Roman" w:cs="Times New Roman"/>
        </w:rPr>
        <w:t xml:space="preserve">gion </w:t>
      </w:r>
      <w:r w:rsidR="00A37382">
        <w:rPr>
          <w:rFonts w:ascii="Times New Roman" w:hAnsi="Times New Roman" w:cs="Times New Roman"/>
        </w:rPr>
        <w:t>have a .5 correlation with observations.</w:t>
      </w:r>
      <w:r w:rsidR="00E52745">
        <w:rPr>
          <w:rFonts w:ascii="Times New Roman" w:hAnsi="Times New Roman" w:cs="Times New Roman"/>
        </w:rPr>
        <w:t xml:space="preserve"> </w:t>
      </w:r>
      <w:r w:rsidR="00EB2A54" w:rsidRPr="007262A1">
        <w:rPr>
          <w:rFonts w:ascii="Times New Roman" w:hAnsi="Times New Roman" w:cs="Times New Roman"/>
        </w:rPr>
        <w:t>The solid black line is the mean</w:t>
      </w:r>
      <w:r w:rsidR="00FE30E6" w:rsidRPr="007262A1">
        <w:rPr>
          <w:rFonts w:ascii="Times New Roman" w:hAnsi="Times New Roman" w:cs="Times New Roman"/>
        </w:rPr>
        <w:t xml:space="preserve"> correlation for a particular region size, and the dotted black lines are one standard deviation from the mean. </w:t>
      </w:r>
    </w:p>
    <w:p w14:paraId="3F7047E6" w14:textId="0F6D6006" w:rsidR="00704069" w:rsidRPr="007262A1" w:rsidRDefault="00FE30E6" w:rsidP="001337A1">
      <w:pPr>
        <w:pStyle w:val="ListParagraph"/>
        <w:spacing w:line="480" w:lineRule="auto"/>
        <w:ind w:left="0" w:firstLine="360"/>
        <w:rPr>
          <w:rFonts w:ascii="Times New Roman" w:hAnsi="Times New Roman" w:cs="Times New Roman"/>
        </w:rPr>
      </w:pPr>
      <w:r w:rsidRPr="007262A1">
        <w:rPr>
          <w:rFonts w:ascii="Times New Roman" w:hAnsi="Times New Roman" w:cs="Times New Roman"/>
        </w:rPr>
        <w:lastRenderedPageBreak/>
        <w:t>The spread of the correlation between the NMME 1-month lead</w:t>
      </w:r>
      <w:r w:rsidR="0053721C">
        <w:rPr>
          <w:rFonts w:ascii="Times New Roman" w:hAnsi="Times New Roman" w:cs="Times New Roman"/>
        </w:rPr>
        <w:t xml:space="preserve"> SST</w:t>
      </w:r>
      <w:r w:rsidRPr="007262A1">
        <w:rPr>
          <w:rFonts w:ascii="Times New Roman" w:hAnsi="Times New Roman" w:cs="Times New Roman"/>
        </w:rPr>
        <w:t xml:space="preserve"> trend and the observed </w:t>
      </w:r>
      <w:r w:rsidR="0053721C">
        <w:rPr>
          <w:rFonts w:ascii="Times New Roman" w:hAnsi="Times New Roman" w:cs="Times New Roman"/>
        </w:rPr>
        <w:t xml:space="preserve">SST </w:t>
      </w:r>
      <w:r w:rsidRPr="007262A1">
        <w:rPr>
          <w:rFonts w:ascii="Times New Roman" w:hAnsi="Times New Roman" w:cs="Times New Roman"/>
        </w:rPr>
        <w:t>trend</w:t>
      </w:r>
      <w:r w:rsidR="00D04F4E" w:rsidRPr="007262A1">
        <w:rPr>
          <w:rFonts w:ascii="Times New Roman" w:hAnsi="Times New Roman" w:cs="Times New Roman"/>
        </w:rPr>
        <w:t xml:space="preserve"> </w:t>
      </w:r>
      <w:r w:rsidR="001337A1" w:rsidRPr="007262A1">
        <w:rPr>
          <w:rFonts w:ascii="Times New Roman" w:hAnsi="Times New Roman" w:cs="Times New Roman"/>
        </w:rPr>
        <w:t xml:space="preserve">for a 120° square region </w:t>
      </w:r>
      <w:r w:rsidR="00593BB0" w:rsidRPr="007262A1">
        <w:rPr>
          <w:rFonts w:ascii="Times New Roman" w:hAnsi="Times New Roman" w:cs="Times New Roman"/>
        </w:rPr>
        <w:t>is from a</w:t>
      </w:r>
      <w:r w:rsidRPr="007262A1">
        <w:rPr>
          <w:rFonts w:ascii="Times New Roman" w:hAnsi="Times New Roman" w:cs="Times New Roman"/>
        </w:rPr>
        <w:t>pproximately</w:t>
      </w:r>
      <w:r w:rsidR="003E2820">
        <w:rPr>
          <w:rFonts w:ascii="Times New Roman" w:hAnsi="Times New Roman" w:cs="Times New Roman"/>
        </w:rPr>
        <w:t xml:space="preserve"> 0.7 to 0.9</w:t>
      </w:r>
      <w:r w:rsidR="00593BB0" w:rsidRPr="007262A1">
        <w:rPr>
          <w:rFonts w:ascii="Times New Roman" w:hAnsi="Times New Roman" w:cs="Times New Roman"/>
        </w:rPr>
        <w:t xml:space="preserve"> and </w:t>
      </w:r>
      <w:r w:rsidR="00D04F4E" w:rsidRPr="007262A1">
        <w:rPr>
          <w:rFonts w:ascii="Times New Roman" w:hAnsi="Times New Roman" w:cs="Times New Roman"/>
        </w:rPr>
        <w:t xml:space="preserve">begins to increase at a region size </w:t>
      </w:r>
      <w:r w:rsidR="007A27D7" w:rsidRPr="007262A1">
        <w:rPr>
          <w:rFonts w:ascii="Times New Roman" w:hAnsi="Times New Roman" w:cs="Times New Roman"/>
        </w:rPr>
        <w:t>of about</w:t>
      </w:r>
      <w:r w:rsidR="003E2820">
        <w:rPr>
          <w:rFonts w:ascii="Times New Roman" w:hAnsi="Times New Roman" w:cs="Times New Roman"/>
        </w:rPr>
        <w:t xml:space="preserve"> 75</w:t>
      </w:r>
      <w:r w:rsidR="00D04F4E" w:rsidRPr="007262A1">
        <w:rPr>
          <w:rFonts w:ascii="Times New Roman" w:hAnsi="Times New Roman" w:cs="Times New Roman"/>
        </w:rPr>
        <w:t xml:space="preserve">° square. </w:t>
      </w:r>
      <w:r w:rsidR="007A27D7" w:rsidRPr="007262A1">
        <w:rPr>
          <w:rFonts w:ascii="Times New Roman" w:hAnsi="Times New Roman" w:cs="Times New Roman"/>
        </w:rPr>
        <w:t xml:space="preserve">The spread </w:t>
      </w:r>
      <w:r w:rsidR="00251387" w:rsidRPr="007262A1">
        <w:rPr>
          <w:rFonts w:ascii="Times New Roman" w:hAnsi="Times New Roman" w:cs="Times New Roman"/>
        </w:rPr>
        <w:t>of the correlation for the NMME</w:t>
      </w:r>
      <w:r w:rsidR="00AD3E8C" w:rsidRPr="007262A1">
        <w:rPr>
          <w:rFonts w:ascii="Times New Roman" w:hAnsi="Times New Roman" w:cs="Times New Roman"/>
        </w:rPr>
        <w:t xml:space="preserve"> 1-month </w:t>
      </w:r>
      <w:r w:rsidR="007A27D7" w:rsidRPr="007262A1">
        <w:rPr>
          <w:rFonts w:ascii="Times New Roman" w:hAnsi="Times New Roman" w:cs="Times New Roman"/>
        </w:rPr>
        <w:t>precipitation rate trend doesn’t drastically increase until the region sized has been decreased to less than a 60° square region. However, the correlation sp</w:t>
      </w:r>
      <w:r w:rsidR="001337A1" w:rsidRPr="007262A1">
        <w:rPr>
          <w:rFonts w:ascii="Times New Roman" w:hAnsi="Times New Roman" w:cs="Times New Roman"/>
        </w:rPr>
        <w:t>read for the precipitation trends</w:t>
      </w:r>
      <w:r w:rsidR="007A27D7" w:rsidRPr="007262A1">
        <w:rPr>
          <w:rFonts w:ascii="Times New Roman" w:hAnsi="Times New Roman" w:cs="Times New Roman"/>
        </w:rPr>
        <w:t xml:space="preserve"> </w:t>
      </w:r>
      <w:r w:rsidR="00593BB0" w:rsidRPr="007262A1">
        <w:rPr>
          <w:rFonts w:ascii="Times New Roman" w:hAnsi="Times New Roman" w:cs="Times New Roman"/>
        </w:rPr>
        <w:t xml:space="preserve">initially </w:t>
      </w:r>
      <w:r w:rsidR="007A27D7" w:rsidRPr="007262A1">
        <w:rPr>
          <w:rFonts w:ascii="Times New Roman" w:hAnsi="Times New Roman" w:cs="Times New Roman"/>
        </w:rPr>
        <w:t>has a larger spread and a smaller correlation value</w:t>
      </w:r>
      <w:r w:rsidR="00593BB0" w:rsidRPr="007262A1">
        <w:rPr>
          <w:rFonts w:ascii="Times New Roman" w:hAnsi="Times New Roman" w:cs="Times New Roman"/>
        </w:rPr>
        <w:t>, about 0.3 to 0.7,</w:t>
      </w:r>
      <w:r w:rsidR="007A27D7" w:rsidRPr="007262A1">
        <w:rPr>
          <w:rFonts w:ascii="Times New Roman" w:hAnsi="Times New Roman" w:cs="Times New Roman"/>
        </w:rPr>
        <w:t xml:space="preserve"> than the correlation spread of the SST trends.</w:t>
      </w:r>
    </w:p>
    <w:p w14:paraId="3E08DBC6" w14:textId="7465A01A" w:rsidR="00251387" w:rsidRPr="007262A1" w:rsidRDefault="003E2820" w:rsidP="00AF54EF">
      <w:pPr>
        <w:pStyle w:val="ListParagraph"/>
        <w:spacing w:line="480" w:lineRule="auto"/>
        <w:ind w:left="0" w:firstLine="360"/>
        <w:rPr>
          <w:rFonts w:ascii="Times New Roman" w:hAnsi="Times New Roman" w:cs="Times New Roman"/>
        </w:rPr>
      </w:pPr>
      <w:r>
        <w:rPr>
          <w:rFonts w:ascii="Times New Roman" w:hAnsi="Times New Roman" w:cs="Times New Roman"/>
        </w:rPr>
        <w:t>Given a 1 month lead time the SST forecast skill is quite good at the regional scale. The mean correlation value remained steady as the region size diminished, never falling below .7. The spread of the correlation values grew as the region size decreased</w:t>
      </w:r>
      <w:r w:rsidR="00DC70E2">
        <w:rPr>
          <w:rFonts w:ascii="Times New Roman" w:hAnsi="Times New Roman" w:cs="Times New Roman"/>
        </w:rPr>
        <w:t>, but one standard deviation resides well above the zero correlation mark down to a 5</w:t>
      </w:r>
      <w:r w:rsidR="00DC70E2" w:rsidRPr="007262A1">
        <w:rPr>
          <w:rFonts w:ascii="Times New Roman" w:hAnsi="Times New Roman" w:cs="Times New Roman"/>
        </w:rPr>
        <w:t>°</w:t>
      </w:r>
      <w:r w:rsidR="00DC70E2">
        <w:rPr>
          <w:rFonts w:ascii="Times New Roman" w:hAnsi="Times New Roman" w:cs="Times New Roman"/>
        </w:rPr>
        <w:t>x5</w:t>
      </w:r>
      <w:r w:rsidR="00DC70E2" w:rsidRPr="007262A1">
        <w:rPr>
          <w:rFonts w:ascii="Times New Roman" w:hAnsi="Times New Roman" w:cs="Times New Roman"/>
        </w:rPr>
        <w:t>°</w:t>
      </w:r>
      <w:r w:rsidR="00DC70E2">
        <w:rPr>
          <w:rFonts w:ascii="Times New Roman" w:hAnsi="Times New Roman" w:cs="Times New Roman"/>
        </w:rPr>
        <w:t xml:space="preserve"> dimension size. </w:t>
      </w:r>
      <w:r w:rsidRPr="007262A1">
        <w:rPr>
          <w:rFonts w:ascii="Times New Roman" w:hAnsi="Times New Roman" w:cs="Times New Roman"/>
        </w:rPr>
        <w:t>Th</w:t>
      </w:r>
      <w:r>
        <w:rPr>
          <w:rFonts w:ascii="Times New Roman" w:hAnsi="Times New Roman" w:cs="Times New Roman"/>
        </w:rPr>
        <w:t>e multi-model ensemble does not perform as well</w:t>
      </w:r>
      <w:r w:rsidRPr="007262A1">
        <w:rPr>
          <w:rFonts w:ascii="Times New Roman" w:hAnsi="Times New Roman" w:cs="Times New Roman"/>
        </w:rPr>
        <w:t xml:space="preserve"> in the case of precipitation. </w:t>
      </w:r>
      <w:r w:rsidR="007A27D7" w:rsidRPr="007262A1">
        <w:rPr>
          <w:rFonts w:ascii="Times New Roman" w:hAnsi="Times New Roman" w:cs="Times New Roman"/>
        </w:rPr>
        <w:t xml:space="preserve">Once the region size has been diminished to </w:t>
      </w:r>
      <w:r w:rsidR="00DC70E2">
        <w:rPr>
          <w:rFonts w:ascii="Times New Roman" w:hAnsi="Times New Roman" w:cs="Times New Roman"/>
        </w:rPr>
        <w:t>approximately 2</w:t>
      </w:r>
      <w:r w:rsidR="001337A1" w:rsidRPr="007262A1">
        <w:rPr>
          <w:rFonts w:ascii="Times New Roman" w:hAnsi="Times New Roman" w:cs="Times New Roman"/>
        </w:rPr>
        <w:t>0</w:t>
      </w:r>
      <w:r w:rsidR="007A27D7" w:rsidRPr="007262A1">
        <w:rPr>
          <w:rFonts w:ascii="Times New Roman" w:hAnsi="Times New Roman" w:cs="Times New Roman"/>
        </w:rPr>
        <w:t xml:space="preserve">° </w:t>
      </w:r>
      <w:r w:rsidR="001337A1" w:rsidRPr="007262A1">
        <w:rPr>
          <w:rFonts w:ascii="Times New Roman" w:hAnsi="Times New Roman" w:cs="Times New Roman"/>
        </w:rPr>
        <w:t xml:space="preserve">a correlation value of zero falls within one standard deviation of the mean. This cutoff is used to designate the region size at which there is no </w:t>
      </w:r>
      <w:r>
        <w:rPr>
          <w:rFonts w:ascii="Times New Roman" w:hAnsi="Times New Roman" w:cs="Times New Roman"/>
        </w:rPr>
        <w:t>forecast skill</w:t>
      </w:r>
      <w:r w:rsidR="001337A1" w:rsidRPr="007262A1">
        <w:rPr>
          <w:rFonts w:ascii="Times New Roman" w:hAnsi="Times New Roman" w:cs="Times New Roman"/>
        </w:rPr>
        <w:t xml:space="preserve">. In other words, at a 1-month lead time the NMME average has no </w:t>
      </w:r>
      <w:r>
        <w:rPr>
          <w:rFonts w:ascii="Times New Roman" w:hAnsi="Times New Roman" w:cs="Times New Roman"/>
        </w:rPr>
        <w:t>forecast skill</w:t>
      </w:r>
      <w:r w:rsidR="001337A1" w:rsidRPr="007262A1">
        <w:rPr>
          <w:rFonts w:ascii="Times New Roman" w:hAnsi="Times New Roman" w:cs="Times New Roman"/>
        </w:rPr>
        <w:t xml:space="preserve"> </w:t>
      </w:r>
      <w:r w:rsidR="00DC70E2">
        <w:rPr>
          <w:rFonts w:ascii="Times New Roman" w:hAnsi="Times New Roman" w:cs="Times New Roman"/>
        </w:rPr>
        <w:t>for PREC for regions that are 2</w:t>
      </w:r>
      <w:r w:rsidR="001337A1" w:rsidRPr="007262A1">
        <w:rPr>
          <w:rFonts w:ascii="Times New Roman" w:hAnsi="Times New Roman" w:cs="Times New Roman"/>
        </w:rPr>
        <w:t xml:space="preserve">0° or smaller. </w:t>
      </w:r>
      <w:r w:rsidR="00251387" w:rsidRPr="007262A1">
        <w:rPr>
          <w:rFonts w:ascii="Times New Roman" w:hAnsi="Times New Roman" w:cs="Times New Roman"/>
        </w:rPr>
        <w:t>Given that the models were re-initialized with observations every month, these results corroborate the assertion that contemporary GCM</w:t>
      </w:r>
      <w:r>
        <w:rPr>
          <w:rFonts w:ascii="Times New Roman" w:hAnsi="Times New Roman" w:cs="Times New Roman"/>
        </w:rPr>
        <w:t>s</w:t>
      </w:r>
      <w:r w:rsidR="00251387" w:rsidRPr="007262A1">
        <w:rPr>
          <w:rFonts w:ascii="Times New Roman" w:hAnsi="Times New Roman" w:cs="Times New Roman"/>
        </w:rPr>
        <w:t xml:space="preserve"> cannot be used to make regional climate trend predictions</w:t>
      </w:r>
      <w:r w:rsidR="00AF54EF">
        <w:rPr>
          <w:rFonts w:ascii="Times New Roman" w:hAnsi="Times New Roman" w:cs="Times New Roman"/>
        </w:rPr>
        <w:t xml:space="preserve"> for domain sizes 20° and smaller.</w:t>
      </w:r>
    </w:p>
    <w:p w14:paraId="00202CBC" w14:textId="769CA91A" w:rsidR="004E1A74" w:rsidRPr="007262A1" w:rsidRDefault="000D1090" w:rsidP="00403FFA">
      <w:pPr>
        <w:spacing w:line="480" w:lineRule="auto"/>
        <w:ind w:firstLine="360"/>
        <w:rPr>
          <w:rFonts w:ascii="Times New Roman" w:hAnsi="Times New Roman" w:cs="Times New Roman"/>
        </w:rPr>
      </w:pPr>
      <w:r w:rsidRPr="007262A1">
        <w:rPr>
          <w:rFonts w:ascii="Times New Roman" w:hAnsi="Times New Roman" w:cs="Times New Roman"/>
        </w:rPr>
        <w:t>For the 3-month lead-</w:t>
      </w:r>
      <w:r w:rsidR="00AD3E8C" w:rsidRPr="007262A1">
        <w:rPr>
          <w:rFonts w:ascii="Times New Roman" w:hAnsi="Times New Roman" w:cs="Times New Roman"/>
        </w:rPr>
        <w:t xml:space="preserve">time the </w:t>
      </w:r>
      <w:r w:rsidRPr="007262A1">
        <w:rPr>
          <w:rFonts w:ascii="Times New Roman" w:hAnsi="Times New Roman" w:cs="Times New Roman"/>
        </w:rPr>
        <w:t>initial</w:t>
      </w:r>
      <w:r w:rsidR="00403FFA" w:rsidRPr="007262A1">
        <w:rPr>
          <w:rFonts w:ascii="Times New Roman" w:hAnsi="Times New Roman" w:cs="Times New Roman"/>
        </w:rPr>
        <w:t xml:space="preserve"> SST</w:t>
      </w:r>
      <w:r w:rsidRPr="007262A1">
        <w:rPr>
          <w:rFonts w:ascii="Times New Roman" w:hAnsi="Times New Roman" w:cs="Times New Roman"/>
        </w:rPr>
        <w:t xml:space="preserve"> </w:t>
      </w:r>
      <w:r w:rsidR="00AD3E8C" w:rsidRPr="007262A1">
        <w:rPr>
          <w:rFonts w:ascii="Times New Roman" w:hAnsi="Times New Roman" w:cs="Times New Roman"/>
        </w:rPr>
        <w:t>correlation spread</w:t>
      </w:r>
      <w:r w:rsidR="00061F47">
        <w:rPr>
          <w:rFonts w:ascii="Times New Roman" w:hAnsi="Times New Roman" w:cs="Times New Roman"/>
        </w:rPr>
        <w:t>, 0.4</w:t>
      </w:r>
      <w:r w:rsidRPr="007262A1">
        <w:rPr>
          <w:rFonts w:ascii="Times New Roman" w:hAnsi="Times New Roman" w:cs="Times New Roman"/>
        </w:rPr>
        <w:t xml:space="preserve"> to 0.7,</w:t>
      </w:r>
      <w:r w:rsidR="00AD3E8C" w:rsidRPr="007262A1">
        <w:rPr>
          <w:rFonts w:ascii="Times New Roman" w:hAnsi="Times New Roman" w:cs="Times New Roman"/>
        </w:rPr>
        <w:t xml:space="preserve"> begins to grow as soon as </w:t>
      </w:r>
      <w:r w:rsidR="000F0A03" w:rsidRPr="007262A1">
        <w:rPr>
          <w:rFonts w:ascii="Times New Roman" w:hAnsi="Times New Roman" w:cs="Times New Roman"/>
        </w:rPr>
        <w:t>the region size decreases</w:t>
      </w:r>
      <w:r w:rsidR="00403FFA" w:rsidRPr="007262A1">
        <w:rPr>
          <w:rFonts w:ascii="Times New Roman" w:hAnsi="Times New Roman" w:cs="Times New Roman"/>
        </w:rPr>
        <w:t>, but the average correlation value remains fairly consistent</w:t>
      </w:r>
      <w:r w:rsidR="00AD3E8C" w:rsidRPr="007262A1">
        <w:rPr>
          <w:rFonts w:ascii="Times New Roman" w:hAnsi="Times New Roman" w:cs="Times New Roman"/>
        </w:rPr>
        <w:t>.</w:t>
      </w:r>
      <w:r w:rsidR="00403FFA" w:rsidRPr="007262A1">
        <w:rPr>
          <w:rFonts w:ascii="Times New Roman" w:hAnsi="Times New Roman" w:cs="Times New Roman"/>
        </w:rPr>
        <w:t xml:space="preserve"> </w:t>
      </w:r>
      <w:r w:rsidR="00061F47">
        <w:rPr>
          <w:rFonts w:ascii="Times New Roman" w:hAnsi="Times New Roman" w:cs="Times New Roman"/>
        </w:rPr>
        <w:t>Unlike the 1-month lead case, a</w:t>
      </w:r>
      <w:r w:rsidR="00403FFA" w:rsidRPr="007262A1">
        <w:rPr>
          <w:rFonts w:ascii="Times New Roman" w:hAnsi="Times New Roman" w:cs="Times New Roman"/>
        </w:rPr>
        <w:t xml:space="preserve"> zero correlation value falls within one</w:t>
      </w:r>
      <w:r w:rsidR="00061F47">
        <w:rPr>
          <w:rFonts w:ascii="Times New Roman" w:hAnsi="Times New Roman" w:cs="Times New Roman"/>
        </w:rPr>
        <w:t xml:space="preserve"> standard deviation at a </w:t>
      </w:r>
      <w:r w:rsidR="00403FFA" w:rsidRPr="007262A1">
        <w:rPr>
          <w:rFonts w:ascii="Times New Roman" w:hAnsi="Times New Roman" w:cs="Times New Roman"/>
        </w:rPr>
        <w:t>region size</w:t>
      </w:r>
      <w:r w:rsidR="00061F47">
        <w:rPr>
          <w:rFonts w:ascii="Times New Roman" w:hAnsi="Times New Roman" w:cs="Times New Roman"/>
        </w:rPr>
        <w:t xml:space="preserve"> of</w:t>
      </w:r>
      <w:r w:rsidR="00403FFA" w:rsidRPr="007262A1">
        <w:rPr>
          <w:rFonts w:ascii="Times New Roman" w:hAnsi="Times New Roman" w:cs="Times New Roman"/>
        </w:rPr>
        <w:t xml:space="preserve"> </w:t>
      </w:r>
      <w:r w:rsidR="00061F47">
        <w:rPr>
          <w:rFonts w:ascii="Times New Roman" w:hAnsi="Times New Roman" w:cs="Times New Roman"/>
        </w:rPr>
        <w:t>about 15°</w:t>
      </w:r>
      <w:r w:rsidR="00403FFA" w:rsidRPr="007262A1">
        <w:rPr>
          <w:rFonts w:ascii="Times New Roman" w:hAnsi="Times New Roman" w:cs="Times New Roman"/>
        </w:rPr>
        <w:t>.</w:t>
      </w:r>
      <w:r w:rsidR="001D6475">
        <w:rPr>
          <w:rFonts w:ascii="Times New Roman" w:hAnsi="Times New Roman" w:cs="Times New Roman"/>
        </w:rPr>
        <w:t xml:space="preserve"> </w:t>
      </w:r>
      <w:r w:rsidR="00AD3E8C" w:rsidRPr="007262A1">
        <w:rPr>
          <w:rFonts w:ascii="Times New Roman" w:hAnsi="Times New Roman" w:cs="Times New Roman"/>
        </w:rPr>
        <w:t xml:space="preserve">The </w:t>
      </w:r>
      <w:r w:rsidR="00403FFA" w:rsidRPr="007262A1">
        <w:rPr>
          <w:rFonts w:ascii="Times New Roman" w:hAnsi="Times New Roman" w:cs="Times New Roman"/>
        </w:rPr>
        <w:t xml:space="preserve">mean correlation value for </w:t>
      </w:r>
      <w:r w:rsidR="00403FFA" w:rsidRPr="007262A1">
        <w:rPr>
          <w:rFonts w:ascii="Times New Roman" w:hAnsi="Times New Roman" w:cs="Times New Roman"/>
        </w:rPr>
        <w:lastRenderedPageBreak/>
        <w:t>precipitation decreases at a faster rate than the mean for SST.</w:t>
      </w:r>
      <w:r w:rsidRPr="007262A1">
        <w:rPr>
          <w:rFonts w:ascii="Times New Roman" w:hAnsi="Times New Roman" w:cs="Times New Roman"/>
        </w:rPr>
        <w:t xml:space="preserve"> </w:t>
      </w:r>
      <w:r w:rsidR="00403FFA" w:rsidRPr="007262A1">
        <w:rPr>
          <w:rFonts w:ascii="Times New Roman" w:hAnsi="Times New Roman" w:cs="Times New Roman"/>
        </w:rPr>
        <w:t xml:space="preserve">At a 3-month lead there is no </w:t>
      </w:r>
      <w:r w:rsidR="00DC70E2">
        <w:rPr>
          <w:rFonts w:ascii="Times New Roman" w:hAnsi="Times New Roman" w:cs="Times New Roman"/>
        </w:rPr>
        <w:t>forecast skill</w:t>
      </w:r>
      <w:r w:rsidR="00403FFA" w:rsidRPr="007262A1">
        <w:rPr>
          <w:rFonts w:ascii="Times New Roman" w:hAnsi="Times New Roman" w:cs="Times New Roman"/>
        </w:rPr>
        <w:t xml:space="preserve"> for precipitati</w:t>
      </w:r>
      <w:r w:rsidR="00061F47">
        <w:rPr>
          <w:rFonts w:ascii="Times New Roman" w:hAnsi="Times New Roman" w:cs="Times New Roman"/>
        </w:rPr>
        <w:t>on at any regions smaller than 4</w:t>
      </w:r>
      <w:r w:rsidR="00403FFA" w:rsidRPr="007262A1">
        <w:rPr>
          <w:rFonts w:ascii="Times New Roman" w:hAnsi="Times New Roman" w:cs="Times New Roman"/>
        </w:rPr>
        <w:t>0°</w:t>
      </w:r>
      <w:r w:rsidR="00AD3E8C" w:rsidRPr="007262A1">
        <w:rPr>
          <w:rFonts w:ascii="Times New Roman" w:hAnsi="Times New Roman" w:cs="Times New Roman"/>
        </w:rPr>
        <w:t>.</w:t>
      </w:r>
      <w:r w:rsidR="004E1A74" w:rsidRPr="007262A1">
        <w:rPr>
          <w:rFonts w:ascii="Times New Roman" w:hAnsi="Times New Roman" w:cs="Times New Roman"/>
        </w:rPr>
        <w:tab/>
      </w:r>
    </w:p>
    <w:p w14:paraId="2993847F" w14:textId="28591E14" w:rsidR="008553A5" w:rsidRPr="007262A1" w:rsidRDefault="008553A5" w:rsidP="00AD3E8C">
      <w:pPr>
        <w:spacing w:line="480" w:lineRule="auto"/>
        <w:ind w:firstLine="360"/>
        <w:rPr>
          <w:rFonts w:ascii="Times New Roman" w:hAnsi="Times New Roman" w:cs="Times New Roman"/>
        </w:rPr>
      </w:pPr>
      <w:r w:rsidRPr="007262A1">
        <w:rPr>
          <w:rFonts w:ascii="Times New Roman" w:hAnsi="Times New Roman" w:cs="Times New Roman"/>
        </w:rPr>
        <w:t xml:space="preserve">By a 6-month lead time </w:t>
      </w:r>
      <w:r w:rsidR="00403FFA" w:rsidRPr="007262A1">
        <w:rPr>
          <w:rFonts w:ascii="Times New Roman" w:hAnsi="Times New Roman" w:cs="Times New Roman"/>
        </w:rPr>
        <w:t>a zero correlation value falls within one standard deviation from the mean at</w:t>
      </w:r>
      <w:r w:rsidRPr="007262A1">
        <w:rPr>
          <w:rFonts w:ascii="Times New Roman" w:hAnsi="Times New Roman" w:cs="Times New Roman"/>
        </w:rPr>
        <w:t xml:space="preserve"> all region sizes</w:t>
      </w:r>
      <w:r w:rsidR="00403FFA" w:rsidRPr="007262A1">
        <w:rPr>
          <w:rFonts w:ascii="Times New Roman" w:hAnsi="Times New Roman" w:cs="Times New Roman"/>
        </w:rPr>
        <w:t xml:space="preserve"> for SST</w:t>
      </w:r>
      <w:r w:rsidR="00061F47">
        <w:rPr>
          <w:rFonts w:ascii="Times New Roman" w:hAnsi="Times New Roman" w:cs="Times New Roman"/>
        </w:rPr>
        <w:t xml:space="preserve"> and precipitation. </w:t>
      </w:r>
      <w:r w:rsidR="00E70C39" w:rsidRPr="007262A1">
        <w:rPr>
          <w:rFonts w:ascii="Times New Roman" w:hAnsi="Times New Roman" w:cs="Times New Roman"/>
        </w:rPr>
        <w:t xml:space="preserve">Essentially there is no regional </w:t>
      </w:r>
      <w:r w:rsidR="007646CF">
        <w:rPr>
          <w:rFonts w:ascii="Times New Roman" w:hAnsi="Times New Roman" w:cs="Times New Roman"/>
        </w:rPr>
        <w:t>forecast skill</w:t>
      </w:r>
      <w:r w:rsidR="00E70C39" w:rsidRPr="007262A1">
        <w:rPr>
          <w:rFonts w:ascii="Times New Roman" w:hAnsi="Times New Roman" w:cs="Times New Roman"/>
        </w:rPr>
        <w:t xml:space="preserve"> for either SST or precipitation at any region dimension at a 6-month lead.</w:t>
      </w:r>
    </w:p>
    <w:p w14:paraId="58F3DE35" w14:textId="505E0FB2" w:rsidR="00E70C39" w:rsidRPr="007262A1" w:rsidRDefault="00FE1AF4" w:rsidP="00AD3E8C">
      <w:pPr>
        <w:spacing w:line="480" w:lineRule="auto"/>
        <w:ind w:firstLine="360"/>
        <w:rPr>
          <w:rFonts w:ascii="Times New Roman" w:hAnsi="Times New Roman" w:cs="Times New Roman"/>
        </w:rPr>
      </w:pPr>
      <w:r w:rsidRPr="007262A1">
        <w:rPr>
          <w:rFonts w:ascii="Times New Roman" w:hAnsi="Times New Roman" w:cs="Times New Roman"/>
        </w:rPr>
        <w:t>The regional prediction ability of ind</w:t>
      </w:r>
      <w:r w:rsidR="00061F47">
        <w:rPr>
          <w:rFonts w:ascii="Times New Roman" w:hAnsi="Times New Roman" w:cs="Times New Roman"/>
        </w:rPr>
        <w:t xml:space="preserve">ividual models from the NMME was </w:t>
      </w:r>
      <w:r w:rsidRPr="007262A1">
        <w:rPr>
          <w:rFonts w:ascii="Times New Roman" w:hAnsi="Times New Roman" w:cs="Times New Roman"/>
        </w:rPr>
        <w:t>also assessed</w:t>
      </w:r>
      <w:r w:rsidR="00E70C39" w:rsidRPr="007262A1">
        <w:rPr>
          <w:rFonts w:ascii="Times New Roman" w:hAnsi="Times New Roman" w:cs="Times New Roman"/>
        </w:rPr>
        <w:t xml:space="preserve"> for the same lead times</w:t>
      </w:r>
      <w:r w:rsidRPr="007262A1">
        <w:rPr>
          <w:rFonts w:ascii="Times New Roman" w:hAnsi="Times New Roman" w:cs="Times New Roman"/>
        </w:rPr>
        <w:t>.</w:t>
      </w:r>
      <w:r w:rsidR="00E70C39" w:rsidRPr="007262A1">
        <w:rPr>
          <w:rFonts w:ascii="Times New Roman" w:hAnsi="Times New Roman" w:cs="Times New Roman"/>
        </w:rPr>
        <w:t xml:space="preserve"> A few of the models managed to perform</w:t>
      </w:r>
      <w:r w:rsidR="007646CF">
        <w:rPr>
          <w:rFonts w:ascii="Times New Roman" w:hAnsi="Times New Roman" w:cs="Times New Roman"/>
        </w:rPr>
        <w:t xml:space="preserve"> as well as</w:t>
      </w:r>
      <w:r w:rsidR="00E70C39" w:rsidRPr="007262A1">
        <w:rPr>
          <w:rFonts w:ascii="Times New Roman" w:hAnsi="Times New Roman" w:cs="Times New Roman"/>
        </w:rPr>
        <w:t xml:space="preserve"> the NMME average for SST, but none of the models</w:t>
      </w:r>
      <w:r w:rsidR="006B3605" w:rsidRPr="007262A1">
        <w:rPr>
          <w:rFonts w:ascii="Times New Roman" w:hAnsi="Times New Roman" w:cs="Times New Roman"/>
        </w:rPr>
        <w:t xml:space="preserve"> noticeably</w:t>
      </w:r>
      <w:r w:rsidR="00E70C39" w:rsidRPr="007262A1">
        <w:rPr>
          <w:rFonts w:ascii="Times New Roman" w:hAnsi="Times New Roman" w:cs="Times New Roman"/>
        </w:rPr>
        <w:t xml:space="preserve"> beat the mu</w:t>
      </w:r>
      <w:r w:rsidR="006B3605" w:rsidRPr="007262A1">
        <w:rPr>
          <w:rFonts w:ascii="Times New Roman" w:hAnsi="Times New Roman" w:cs="Times New Roman"/>
        </w:rPr>
        <w:t xml:space="preserve">lti-model ensemble at predicting precipitation trends. </w:t>
      </w:r>
      <w:r w:rsidR="008E6E16" w:rsidRPr="007262A1">
        <w:rPr>
          <w:rFonts w:ascii="Times New Roman" w:hAnsi="Times New Roman" w:cs="Times New Roman"/>
        </w:rPr>
        <w:t>Conversely</w:t>
      </w:r>
      <w:r w:rsidR="00EA1C02" w:rsidRPr="007262A1">
        <w:rPr>
          <w:rFonts w:ascii="Times New Roman" w:hAnsi="Times New Roman" w:cs="Times New Roman"/>
        </w:rPr>
        <w:t xml:space="preserve">, it is clear which models were outperformed by the multi-model ensemble. </w:t>
      </w:r>
      <w:r w:rsidR="00F1399D" w:rsidRPr="007262A1">
        <w:rPr>
          <w:rFonts w:ascii="Times New Roman" w:hAnsi="Times New Roman" w:cs="Times New Roman"/>
        </w:rPr>
        <w:t xml:space="preserve">The correlation spread diagrams of a couple of the “best” and “worst” models compared to the </w:t>
      </w:r>
      <w:r w:rsidR="000879AD" w:rsidRPr="007262A1">
        <w:rPr>
          <w:rFonts w:ascii="Times New Roman" w:hAnsi="Times New Roman" w:cs="Times New Roman"/>
        </w:rPr>
        <w:t xml:space="preserve">observation datasets are included in </w:t>
      </w:r>
      <w:r w:rsidR="00A55B1A">
        <w:rPr>
          <w:rFonts w:ascii="Times New Roman" w:hAnsi="Times New Roman" w:cs="Times New Roman"/>
        </w:rPr>
        <w:t>Figs.</w:t>
      </w:r>
      <w:r w:rsidR="00A55B1A" w:rsidRPr="007262A1">
        <w:rPr>
          <w:rFonts w:ascii="Times New Roman" w:hAnsi="Times New Roman" w:cs="Times New Roman"/>
        </w:rPr>
        <w:t xml:space="preserve"> </w:t>
      </w:r>
      <w:r w:rsidR="00EA6396" w:rsidRPr="00EA6396">
        <w:rPr>
          <w:rFonts w:ascii="Times New Roman" w:hAnsi="Times New Roman" w:cs="Times New Roman"/>
        </w:rPr>
        <w:t>4, 5 and 6</w:t>
      </w:r>
      <w:r w:rsidR="000879AD" w:rsidRPr="007262A1">
        <w:rPr>
          <w:rFonts w:ascii="Times New Roman" w:hAnsi="Times New Roman" w:cs="Times New Roman"/>
        </w:rPr>
        <w:t xml:space="preserve">. </w:t>
      </w:r>
    </w:p>
    <w:p w14:paraId="37B97D26" w14:textId="69D42662" w:rsidR="00EA1C02" w:rsidRPr="007262A1" w:rsidRDefault="00EA1C02" w:rsidP="00AD3E8C">
      <w:pPr>
        <w:spacing w:line="480" w:lineRule="auto"/>
        <w:ind w:firstLine="360"/>
        <w:rPr>
          <w:rFonts w:ascii="Times New Roman" w:hAnsi="Times New Roman" w:cs="Times New Roman"/>
        </w:rPr>
      </w:pPr>
      <w:r w:rsidRPr="007262A1">
        <w:rPr>
          <w:rFonts w:ascii="Times New Roman" w:hAnsi="Times New Roman" w:cs="Times New Roman"/>
        </w:rPr>
        <w:t>At one 1-month and 3 month lead times CanCM3</w:t>
      </w:r>
      <w:r w:rsidR="00EA6396">
        <w:rPr>
          <w:rFonts w:ascii="Times New Roman" w:hAnsi="Times New Roman" w:cs="Times New Roman"/>
        </w:rPr>
        <w:t xml:space="preserve"> (</w:t>
      </w:r>
      <w:r w:rsidR="00A55B1A">
        <w:rPr>
          <w:rFonts w:ascii="Times New Roman" w:hAnsi="Times New Roman" w:cs="Times New Roman"/>
        </w:rPr>
        <w:t>Fig.</w:t>
      </w:r>
      <w:r w:rsidR="00EA6396">
        <w:rPr>
          <w:rFonts w:ascii="Times New Roman" w:hAnsi="Times New Roman" w:cs="Times New Roman"/>
        </w:rPr>
        <w:t xml:space="preserve"> 4)</w:t>
      </w:r>
      <w:r w:rsidR="00C058F1">
        <w:rPr>
          <w:rFonts w:ascii="Times New Roman" w:hAnsi="Times New Roman" w:cs="Times New Roman"/>
        </w:rPr>
        <w:t xml:space="preserve"> and CanCM4</w:t>
      </w:r>
      <w:r w:rsidR="006E6D02" w:rsidRPr="006E6D02">
        <w:rPr>
          <w:rFonts w:ascii="Times New Roman" w:hAnsi="Times New Roman" w:cs="Times New Roman"/>
        </w:rPr>
        <w:t xml:space="preserve"> </w:t>
      </w:r>
      <w:r w:rsidR="00C058F1">
        <w:rPr>
          <w:rFonts w:ascii="Times New Roman" w:hAnsi="Times New Roman" w:cs="Times New Roman"/>
        </w:rPr>
        <w:t xml:space="preserve">have the same forecast skill for </w:t>
      </w:r>
      <w:r w:rsidR="006E6D02">
        <w:rPr>
          <w:rFonts w:ascii="Times New Roman" w:hAnsi="Times New Roman" w:cs="Times New Roman"/>
        </w:rPr>
        <w:t>SST trends</w:t>
      </w:r>
      <w:r w:rsidR="00C058F1">
        <w:rPr>
          <w:rFonts w:ascii="Times New Roman" w:hAnsi="Times New Roman" w:cs="Times New Roman"/>
        </w:rPr>
        <w:t xml:space="preserve"> as the NMME</w:t>
      </w:r>
      <w:r w:rsidRPr="007262A1">
        <w:rPr>
          <w:rFonts w:ascii="Times New Roman" w:hAnsi="Times New Roman" w:cs="Times New Roman"/>
        </w:rPr>
        <w:t>. The individual models have a</w:t>
      </w:r>
      <w:r w:rsidR="007877AC" w:rsidRPr="007262A1">
        <w:rPr>
          <w:rFonts w:ascii="Times New Roman" w:hAnsi="Times New Roman" w:cs="Times New Roman"/>
        </w:rPr>
        <w:t xml:space="preserve"> marginally</w:t>
      </w:r>
      <w:r w:rsidRPr="007262A1">
        <w:rPr>
          <w:rFonts w:ascii="Times New Roman" w:hAnsi="Times New Roman" w:cs="Times New Roman"/>
        </w:rPr>
        <w:t xml:space="preserve"> </w:t>
      </w:r>
      <w:r w:rsidR="00C058F1">
        <w:rPr>
          <w:rFonts w:ascii="Times New Roman" w:hAnsi="Times New Roman" w:cs="Times New Roman"/>
        </w:rPr>
        <w:t>larger</w:t>
      </w:r>
      <w:r w:rsidRPr="007262A1">
        <w:rPr>
          <w:rFonts w:ascii="Times New Roman" w:hAnsi="Times New Roman" w:cs="Times New Roman"/>
        </w:rPr>
        <w:t xml:space="preserve"> spread </w:t>
      </w:r>
      <w:r w:rsidR="001A72C4">
        <w:rPr>
          <w:rFonts w:ascii="Times New Roman" w:hAnsi="Times New Roman" w:cs="Times New Roman"/>
        </w:rPr>
        <w:t>in the</w:t>
      </w:r>
      <w:r w:rsidR="001A72C4" w:rsidRPr="007262A1">
        <w:rPr>
          <w:rFonts w:ascii="Times New Roman" w:hAnsi="Times New Roman" w:cs="Times New Roman"/>
        </w:rPr>
        <w:t xml:space="preserve"> </w:t>
      </w:r>
      <w:r w:rsidRPr="007262A1">
        <w:rPr>
          <w:rFonts w:ascii="Times New Roman" w:hAnsi="Times New Roman" w:cs="Times New Roman"/>
        </w:rPr>
        <w:t>correlation</w:t>
      </w:r>
      <w:r w:rsidR="00C058F1">
        <w:rPr>
          <w:rFonts w:ascii="Times New Roman" w:hAnsi="Times New Roman" w:cs="Times New Roman"/>
        </w:rPr>
        <w:t>; however,</w:t>
      </w:r>
      <w:r w:rsidR="007646CF">
        <w:rPr>
          <w:rFonts w:ascii="Times New Roman" w:hAnsi="Times New Roman" w:cs="Times New Roman"/>
        </w:rPr>
        <w:t xml:space="preserve"> like the NMME average, both models exhibit a one standard deviation spread that exists well above the zero correlation designation</w:t>
      </w:r>
      <w:r w:rsidRPr="007262A1">
        <w:rPr>
          <w:rFonts w:ascii="Times New Roman" w:hAnsi="Times New Roman" w:cs="Times New Roman"/>
        </w:rPr>
        <w:t>.</w:t>
      </w:r>
      <w:r w:rsidR="001D6475">
        <w:rPr>
          <w:rFonts w:ascii="Times New Roman" w:hAnsi="Times New Roman" w:cs="Times New Roman"/>
        </w:rPr>
        <w:t xml:space="preserve"> </w:t>
      </w:r>
      <w:r w:rsidR="00FD5F5E" w:rsidRPr="007262A1">
        <w:rPr>
          <w:rFonts w:ascii="Times New Roman" w:hAnsi="Times New Roman" w:cs="Times New Roman"/>
        </w:rPr>
        <w:t xml:space="preserve">NCEPv2 </w:t>
      </w:r>
      <w:r w:rsidR="007646CF">
        <w:rPr>
          <w:rFonts w:ascii="Times New Roman" w:hAnsi="Times New Roman" w:cs="Times New Roman"/>
        </w:rPr>
        <w:t>performs nearly as well as CanCM3 and CanCM4</w:t>
      </w:r>
      <w:r w:rsidR="00FD5F5E" w:rsidRPr="007262A1">
        <w:rPr>
          <w:rFonts w:ascii="Times New Roman" w:hAnsi="Times New Roman" w:cs="Times New Roman"/>
        </w:rPr>
        <w:t xml:space="preserve"> at a 1-month lead but interestingly becomes one of the worst models at a 3-month lead time</w:t>
      </w:r>
      <w:r w:rsidR="00EA6396">
        <w:rPr>
          <w:rFonts w:ascii="Times New Roman" w:hAnsi="Times New Roman" w:cs="Times New Roman"/>
        </w:rPr>
        <w:t>s and longer</w:t>
      </w:r>
      <w:r w:rsidR="00FD5F5E" w:rsidRPr="007262A1">
        <w:rPr>
          <w:rFonts w:ascii="Times New Roman" w:hAnsi="Times New Roman" w:cs="Times New Roman"/>
        </w:rPr>
        <w:t xml:space="preserve"> with no SST </w:t>
      </w:r>
      <w:r w:rsidR="00DC70E2">
        <w:rPr>
          <w:rFonts w:ascii="Times New Roman" w:hAnsi="Times New Roman" w:cs="Times New Roman"/>
        </w:rPr>
        <w:t>forecast skill</w:t>
      </w:r>
      <w:r w:rsidR="00FD5F5E" w:rsidRPr="007262A1">
        <w:rPr>
          <w:rFonts w:ascii="Times New Roman" w:hAnsi="Times New Roman" w:cs="Times New Roman"/>
        </w:rPr>
        <w:t xml:space="preserve"> at regions small than 90° and no predictability for precipitation whatsoever</w:t>
      </w:r>
      <w:r w:rsidR="00EA6396">
        <w:rPr>
          <w:rFonts w:ascii="Times New Roman" w:hAnsi="Times New Roman" w:cs="Times New Roman"/>
        </w:rPr>
        <w:t xml:space="preserve"> (</w:t>
      </w:r>
      <w:r w:rsidR="00FF1AC1">
        <w:rPr>
          <w:rFonts w:ascii="Times New Roman" w:hAnsi="Times New Roman" w:cs="Times New Roman"/>
        </w:rPr>
        <w:t>Fig.</w:t>
      </w:r>
      <w:r w:rsidR="00EA6396">
        <w:rPr>
          <w:rFonts w:ascii="Times New Roman" w:hAnsi="Times New Roman" w:cs="Times New Roman"/>
        </w:rPr>
        <w:t xml:space="preserve"> 5 and 6)</w:t>
      </w:r>
      <w:r w:rsidR="00FD5F5E" w:rsidRPr="007262A1">
        <w:rPr>
          <w:rFonts w:ascii="Times New Roman" w:hAnsi="Times New Roman" w:cs="Times New Roman"/>
        </w:rPr>
        <w:t>.</w:t>
      </w:r>
    </w:p>
    <w:p w14:paraId="2A303FB7" w14:textId="1181E8BE" w:rsidR="007877AC" w:rsidRPr="007262A1" w:rsidRDefault="00693B2C" w:rsidP="00AD3E8C">
      <w:pPr>
        <w:spacing w:line="480" w:lineRule="auto"/>
        <w:ind w:firstLine="360"/>
        <w:rPr>
          <w:rFonts w:ascii="Times New Roman" w:hAnsi="Times New Roman" w:cs="Times New Roman"/>
        </w:rPr>
      </w:pPr>
      <w:r w:rsidRPr="007262A1">
        <w:rPr>
          <w:rFonts w:ascii="Times New Roman" w:hAnsi="Times New Roman" w:cs="Times New Roman"/>
        </w:rPr>
        <w:t xml:space="preserve">Examining the performance </w:t>
      </w:r>
      <w:r w:rsidR="006C5E57">
        <w:rPr>
          <w:rFonts w:ascii="Times New Roman" w:hAnsi="Times New Roman" w:cs="Times New Roman"/>
        </w:rPr>
        <w:t xml:space="preserve">of the individual models </w:t>
      </w:r>
      <w:r w:rsidRPr="007262A1">
        <w:rPr>
          <w:rFonts w:ascii="Times New Roman" w:hAnsi="Times New Roman" w:cs="Times New Roman"/>
        </w:rPr>
        <w:t>at</w:t>
      </w:r>
      <w:r w:rsidR="007877AC" w:rsidRPr="007262A1">
        <w:rPr>
          <w:rFonts w:ascii="Times New Roman" w:hAnsi="Times New Roman" w:cs="Times New Roman"/>
        </w:rPr>
        <w:t xml:space="preserve"> a 6-month lead time it is apparent</w:t>
      </w:r>
      <w:r w:rsidRPr="007262A1">
        <w:rPr>
          <w:rFonts w:ascii="Times New Roman" w:hAnsi="Times New Roman" w:cs="Times New Roman"/>
        </w:rPr>
        <w:t xml:space="preserve"> </w:t>
      </w:r>
      <w:r w:rsidR="005E0269">
        <w:rPr>
          <w:rFonts w:ascii="Times New Roman" w:hAnsi="Times New Roman" w:cs="Times New Roman"/>
        </w:rPr>
        <w:t>that two</w:t>
      </w:r>
      <w:r w:rsidR="006B3605" w:rsidRPr="007262A1">
        <w:rPr>
          <w:rFonts w:ascii="Times New Roman" w:hAnsi="Times New Roman" w:cs="Times New Roman"/>
        </w:rPr>
        <w:t xml:space="preserve"> model</w:t>
      </w:r>
      <w:r w:rsidR="005E0269">
        <w:rPr>
          <w:rFonts w:ascii="Times New Roman" w:hAnsi="Times New Roman" w:cs="Times New Roman"/>
        </w:rPr>
        <w:t>s</w:t>
      </w:r>
      <w:r w:rsidR="006B3605" w:rsidRPr="007262A1">
        <w:rPr>
          <w:rFonts w:ascii="Times New Roman" w:hAnsi="Times New Roman" w:cs="Times New Roman"/>
        </w:rPr>
        <w:t>, GFDL</w:t>
      </w:r>
      <w:r w:rsidR="005E0269">
        <w:rPr>
          <w:rFonts w:ascii="Times New Roman" w:hAnsi="Times New Roman" w:cs="Times New Roman"/>
        </w:rPr>
        <w:t>-CM2.1 and GFDL-FLOR</w:t>
      </w:r>
      <w:r w:rsidR="006B3605" w:rsidRPr="007262A1">
        <w:rPr>
          <w:rFonts w:ascii="Times New Roman" w:hAnsi="Times New Roman" w:cs="Times New Roman"/>
        </w:rPr>
        <w:t xml:space="preserve">, stood out. </w:t>
      </w:r>
      <w:r w:rsidR="00EA6396">
        <w:rPr>
          <w:rFonts w:ascii="Times New Roman" w:hAnsi="Times New Roman" w:cs="Times New Roman"/>
        </w:rPr>
        <w:t xml:space="preserve">In </w:t>
      </w:r>
      <w:r w:rsidR="00FF1AC1">
        <w:rPr>
          <w:rFonts w:ascii="Times New Roman" w:hAnsi="Times New Roman" w:cs="Times New Roman"/>
        </w:rPr>
        <w:t>Fig.</w:t>
      </w:r>
      <w:r w:rsidR="00EA6396">
        <w:rPr>
          <w:rFonts w:ascii="Times New Roman" w:hAnsi="Times New Roman" w:cs="Times New Roman"/>
        </w:rPr>
        <w:t xml:space="preserve"> 5 you can </w:t>
      </w:r>
      <w:r w:rsidR="00EA6396">
        <w:rPr>
          <w:rFonts w:ascii="Times New Roman" w:hAnsi="Times New Roman" w:cs="Times New Roman"/>
        </w:rPr>
        <w:lastRenderedPageBreak/>
        <w:t xml:space="preserve">see that </w:t>
      </w:r>
      <w:r w:rsidR="005E0269">
        <w:rPr>
          <w:rFonts w:ascii="Times New Roman" w:hAnsi="Times New Roman" w:cs="Times New Roman"/>
        </w:rPr>
        <w:t>GFDL-FLOR</w:t>
      </w:r>
      <w:r w:rsidR="007134D7" w:rsidRPr="007262A1">
        <w:rPr>
          <w:rFonts w:ascii="Times New Roman" w:hAnsi="Times New Roman" w:cs="Times New Roman"/>
        </w:rPr>
        <w:t xml:space="preserve"> </w:t>
      </w:r>
      <w:r w:rsidR="006B3605" w:rsidRPr="007262A1">
        <w:rPr>
          <w:rFonts w:ascii="Times New Roman" w:hAnsi="Times New Roman" w:cs="Times New Roman"/>
        </w:rPr>
        <w:t xml:space="preserve">has a non-zero </w:t>
      </w:r>
      <w:r w:rsidR="007134D7" w:rsidRPr="007262A1">
        <w:rPr>
          <w:rFonts w:ascii="Times New Roman" w:hAnsi="Times New Roman" w:cs="Times New Roman"/>
        </w:rPr>
        <w:t>quantity</w:t>
      </w:r>
      <w:r w:rsidR="006B3605" w:rsidRPr="007262A1">
        <w:rPr>
          <w:rFonts w:ascii="Times New Roman" w:hAnsi="Times New Roman" w:cs="Times New Roman"/>
        </w:rPr>
        <w:t xml:space="preserve"> of region</w:t>
      </w:r>
      <w:r w:rsidR="007134D7" w:rsidRPr="007262A1">
        <w:rPr>
          <w:rFonts w:ascii="Times New Roman" w:hAnsi="Times New Roman" w:cs="Times New Roman"/>
        </w:rPr>
        <w:t>al predictability for SST for</w:t>
      </w:r>
      <w:r w:rsidR="005E0269">
        <w:rPr>
          <w:rFonts w:ascii="Times New Roman" w:hAnsi="Times New Roman" w:cs="Times New Roman"/>
        </w:rPr>
        <w:t xml:space="preserve"> regions larger than 7</w:t>
      </w:r>
      <w:r w:rsidR="006B3605" w:rsidRPr="007262A1">
        <w:rPr>
          <w:rFonts w:ascii="Times New Roman" w:hAnsi="Times New Roman" w:cs="Times New Roman"/>
        </w:rPr>
        <w:t xml:space="preserve">0°. </w:t>
      </w:r>
      <w:r w:rsidR="005E0269">
        <w:rPr>
          <w:rFonts w:ascii="Times New Roman" w:hAnsi="Times New Roman" w:cs="Times New Roman"/>
        </w:rPr>
        <w:t xml:space="preserve">GFDL-CM2.1 had very similar results to GFDL-FLOR, the major difference being that GFDL-CM2.1 displayed slightly lower correlation values at the largest dimension sizes. </w:t>
      </w:r>
      <w:r w:rsidR="00FF1AC1">
        <w:rPr>
          <w:rFonts w:ascii="Times New Roman" w:hAnsi="Times New Roman" w:cs="Times New Roman"/>
        </w:rPr>
        <w:t>None</w:t>
      </w:r>
      <w:r w:rsidR="006B3605" w:rsidRPr="007262A1">
        <w:rPr>
          <w:rFonts w:ascii="Times New Roman" w:hAnsi="Times New Roman" w:cs="Times New Roman"/>
        </w:rPr>
        <w:t xml:space="preserve"> of the other models </w:t>
      </w:r>
      <w:r w:rsidR="005E0269">
        <w:rPr>
          <w:rFonts w:ascii="Times New Roman" w:hAnsi="Times New Roman" w:cs="Times New Roman"/>
        </w:rPr>
        <w:t>had a one standard deviation spread completely above zero correlation.</w:t>
      </w:r>
      <w:r w:rsidR="007F135F">
        <w:rPr>
          <w:rFonts w:ascii="Times New Roman" w:hAnsi="Times New Roman" w:cs="Times New Roman"/>
        </w:rPr>
        <w:t xml:space="preserve"> Surprisingly</w:t>
      </w:r>
      <w:r w:rsidR="005E0269">
        <w:rPr>
          <w:rFonts w:ascii="Times New Roman" w:hAnsi="Times New Roman" w:cs="Times New Roman"/>
        </w:rPr>
        <w:t>, more models</w:t>
      </w:r>
      <w:r w:rsidR="007F135F">
        <w:rPr>
          <w:rFonts w:ascii="Times New Roman" w:hAnsi="Times New Roman" w:cs="Times New Roman"/>
        </w:rPr>
        <w:t xml:space="preserve"> (CanCM3, CanCM4, GFDL-CM2.1, and IRI-ECHAM4f</w:t>
      </w:r>
      <w:r w:rsidR="005E0269">
        <w:rPr>
          <w:rFonts w:ascii="Times New Roman" w:hAnsi="Times New Roman" w:cs="Times New Roman"/>
        </w:rPr>
        <w:t xml:space="preserve"> </w:t>
      </w:r>
      <w:r w:rsidR="007F135F">
        <w:rPr>
          <w:rFonts w:ascii="Times New Roman" w:hAnsi="Times New Roman" w:cs="Times New Roman"/>
        </w:rPr>
        <w:t>h) had one standard deviation fall above zero correlation in the case of precipitation than in the case of SST, but only for the larger region dimensions (&gt;80</w:t>
      </w:r>
      <w:r w:rsidR="007F135F" w:rsidRPr="007262A1">
        <w:rPr>
          <w:rFonts w:ascii="Times New Roman" w:hAnsi="Times New Roman" w:cs="Times New Roman"/>
        </w:rPr>
        <w:t>°</w:t>
      </w:r>
      <w:r w:rsidR="007F135F">
        <w:rPr>
          <w:rFonts w:ascii="Times New Roman" w:hAnsi="Times New Roman" w:cs="Times New Roman"/>
        </w:rPr>
        <w:t xml:space="preserve">). </w:t>
      </w:r>
    </w:p>
    <w:p w14:paraId="3A416CCD" w14:textId="26B285D3" w:rsidR="00A72DFF" w:rsidRPr="007262A1" w:rsidRDefault="00A72DFF" w:rsidP="00AD3E8C">
      <w:pPr>
        <w:spacing w:line="480" w:lineRule="auto"/>
        <w:ind w:firstLine="360"/>
        <w:rPr>
          <w:rFonts w:ascii="Times New Roman" w:hAnsi="Times New Roman" w:cs="Times New Roman"/>
        </w:rPr>
      </w:pPr>
      <w:r w:rsidRPr="007262A1">
        <w:rPr>
          <w:rFonts w:ascii="Times New Roman" w:hAnsi="Times New Roman" w:cs="Times New Roman"/>
        </w:rPr>
        <w:t>The CCSM3</w:t>
      </w:r>
      <w:r w:rsidR="00A57609" w:rsidRPr="007262A1">
        <w:rPr>
          <w:rFonts w:ascii="Times New Roman" w:hAnsi="Times New Roman" w:cs="Times New Roman"/>
        </w:rPr>
        <w:t xml:space="preserve"> model </w:t>
      </w:r>
      <w:r w:rsidR="00EA6396">
        <w:rPr>
          <w:rFonts w:ascii="Times New Roman" w:hAnsi="Times New Roman" w:cs="Times New Roman"/>
        </w:rPr>
        <w:t>(</w:t>
      </w:r>
      <w:r w:rsidR="00FF1AC1">
        <w:rPr>
          <w:rFonts w:ascii="Times New Roman" w:hAnsi="Times New Roman" w:cs="Times New Roman"/>
        </w:rPr>
        <w:t>Fig.</w:t>
      </w:r>
      <w:r w:rsidR="00EA6396">
        <w:rPr>
          <w:rFonts w:ascii="Times New Roman" w:hAnsi="Times New Roman" w:cs="Times New Roman"/>
        </w:rPr>
        <w:t xml:space="preserve"> 4) </w:t>
      </w:r>
      <w:r w:rsidR="00A57609" w:rsidRPr="007262A1">
        <w:rPr>
          <w:rFonts w:ascii="Times New Roman" w:hAnsi="Times New Roman" w:cs="Times New Roman"/>
        </w:rPr>
        <w:t xml:space="preserve">is the </w:t>
      </w:r>
      <w:r w:rsidRPr="007262A1">
        <w:rPr>
          <w:rFonts w:ascii="Times New Roman" w:hAnsi="Times New Roman" w:cs="Times New Roman"/>
        </w:rPr>
        <w:t xml:space="preserve">“bad” model from the ensemble, which is not surprising. </w:t>
      </w:r>
      <w:r w:rsidR="00A57609" w:rsidRPr="007262A1">
        <w:rPr>
          <w:rFonts w:ascii="Times New Roman" w:hAnsi="Times New Roman" w:cs="Times New Roman"/>
        </w:rPr>
        <w:t>CCSM3</w:t>
      </w:r>
      <w:r w:rsidRPr="007262A1">
        <w:rPr>
          <w:rFonts w:ascii="Times New Roman" w:hAnsi="Times New Roman" w:cs="Times New Roman"/>
        </w:rPr>
        <w:t xml:space="preserve"> solely has ocean initialization while the other models attempt to have realistic atmospheres (Becker 2014).</w:t>
      </w:r>
      <w:r w:rsidR="006134FE">
        <w:rPr>
          <w:rFonts w:ascii="Times New Roman" w:hAnsi="Times New Roman" w:cs="Times New Roman"/>
        </w:rPr>
        <w:t xml:space="preserve"> </w:t>
      </w:r>
      <w:r w:rsidR="00A57609" w:rsidRPr="007262A1">
        <w:rPr>
          <w:rFonts w:ascii="Times New Roman" w:hAnsi="Times New Roman" w:cs="Times New Roman"/>
        </w:rPr>
        <w:t xml:space="preserve"> </w:t>
      </w:r>
      <w:r w:rsidR="006134FE">
        <w:rPr>
          <w:rFonts w:ascii="Times New Roman" w:hAnsi="Times New Roman" w:cs="Times New Roman"/>
        </w:rPr>
        <w:t xml:space="preserve">Also the CCSM3 model does not include radiative forcing. </w:t>
      </w:r>
      <w:r w:rsidR="00A57609" w:rsidRPr="007262A1">
        <w:rPr>
          <w:rFonts w:ascii="Times New Roman" w:hAnsi="Times New Roman" w:cs="Times New Roman"/>
        </w:rPr>
        <w:t>There is no SST predictability at any region sizes and, a</w:t>
      </w:r>
      <w:r w:rsidRPr="007262A1">
        <w:rPr>
          <w:rFonts w:ascii="Times New Roman" w:hAnsi="Times New Roman" w:cs="Times New Roman"/>
        </w:rPr>
        <w:t xml:space="preserve"> zero </w:t>
      </w:r>
      <w:r w:rsidR="00A57609" w:rsidRPr="007262A1">
        <w:rPr>
          <w:rFonts w:ascii="Times New Roman" w:hAnsi="Times New Roman" w:cs="Times New Roman"/>
        </w:rPr>
        <w:t xml:space="preserve">value correlation falls within one standard deviation for </w:t>
      </w:r>
      <w:r w:rsidRPr="007262A1">
        <w:rPr>
          <w:rFonts w:ascii="Times New Roman" w:hAnsi="Times New Roman" w:cs="Times New Roman"/>
        </w:rPr>
        <w:t xml:space="preserve">SST </w:t>
      </w:r>
      <w:r w:rsidR="00A57609" w:rsidRPr="007262A1">
        <w:rPr>
          <w:rFonts w:ascii="Times New Roman" w:hAnsi="Times New Roman" w:cs="Times New Roman"/>
        </w:rPr>
        <w:t>at all region dimensions smaller than 80°</w:t>
      </w:r>
      <w:r w:rsidRPr="007262A1">
        <w:rPr>
          <w:rFonts w:ascii="Times New Roman" w:hAnsi="Times New Roman" w:cs="Times New Roman"/>
        </w:rPr>
        <w:t xml:space="preserve">. </w:t>
      </w:r>
    </w:p>
    <w:p w14:paraId="7E33B451" w14:textId="3D55FA09" w:rsidR="002F41DB" w:rsidRDefault="00EA6396" w:rsidP="00B458CD">
      <w:pPr>
        <w:spacing w:line="480" w:lineRule="auto"/>
        <w:ind w:firstLine="360"/>
        <w:rPr>
          <w:rFonts w:ascii="Times New Roman" w:hAnsi="Times New Roman" w:cs="Times New Roman"/>
        </w:rPr>
      </w:pPr>
      <w:r w:rsidRPr="00766D19">
        <w:rPr>
          <w:rFonts w:ascii="Times New Roman" w:hAnsi="Times New Roman" w:cs="Times New Roman"/>
        </w:rPr>
        <w:t>There are a couple</w:t>
      </w:r>
      <w:r w:rsidR="00DB6078" w:rsidRPr="00766D19">
        <w:rPr>
          <w:rFonts w:ascii="Times New Roman" w:hAnsi="Times New Roman" w:cs="Times New Roman"/>
        </w:rPr>
        <w:t xml:space="preserve"> </w:t>
      </w:r>
      <w:r w:rsidRPr="00766D19">
        <w:rPr>
          <w:rFonts w:ascii="Times New Roman" w:hAnsi="Times New Roman" w:cs="Times New Roman"/>
        </w:rPr>
        <w:t xml:space="preserve">of common </w:t>
      </w:r>
      <w:r w:rsidR="00DB6078" w:rsidRPr="00766D19">
        <w:rPr>
          <w:rFonts w:ascii="Times New Roman" w:hAnsi="Times New Roman" w:cs="Times New Roman"/>
        </w:rPr>
        <w:t>trait</w:t>
      </w:r>
      <w:r w:rsidRPr="00766D19">
        <w:rPr>
          <w:rFonts w:ascii="Times New Roman" w:hAnsi="Times New Roman" w:cs="Times New Roman"/>
        </w:rPr>
        <w:t>s that appear in the precipitation</w:t>
      </w:r>
      <w:r w:rsidR="00B458CD" w:rsidRPr="00766D19">
        <w:rPr>
          <w:rFonts w:ascii="Times New Roman" w:hAnsi="Times New Roman" w:cs="Times New Roman"/>
        </w:rPr>
        <w:t xml:space="preserve"> results of the</w:t>
      </w:r>
      <w:r w:rsidR="00B458CD" w:rsidRPr="00565AD6">
        <w:rPr>
          <w:rFonts w:ascii="Times New Roman" w:hAnsi="Times New Roman" w:cs="Times New Roman"/>
          <w:color w:val="FF0000"/>
        </w:rPr>
        <w:t xml:space="preserve"> </w:t>
      </w:r>
      <w:r w:rsidR="00B458CD" w:rsidRPr="007262A1">
        <w:rPr>
          <w:rFonts w:ascii="Times New Roman" w:hAnsi="Times New Roman" w:cs="Times New Roman"/>
        </w:rPr>
        <w:t xml:space="preserve">MCM for </w:t>
      </w:r>
      <w:r w:rsidR="00DB6078" w:rsidRPr="007262A1">
        <w:rPr>
          <w:rFonts w:ascii="Times New Roman" w:hAnsi="Times New Roman" w:cs="Times New Roman"/>
        </w:rPr>
        <w:t xml:space="preserve">all of </w:t>
      </w:r>
      <w:r w:rsidR="00B458CD" w:rsidRPr="007262A1">
        <w:rPr>
          <w:rFonts w:ascii="Times New Roman" w:hAnsi="Times New Roman" w:cs="Times New Roman"/>
        </w:rPr>
        <w:t>the in</w:t>
      </w:r>
      <w:r>
        <w:rPr>
          <w:rFonts w:ascii="Times New Roman" w:hAnsi="Times New Roman" w:cs="Times New Roman"/>
        </w:rPr>
        <w:t>dividual models</w:t>
      </w:r>
      <w:r w:rsidR="00B458CD" w:rsidRPr="007262A1">
        <w:rPr>
          <w:rFonts w:ascii="Times New Roman" w:hAnsi="Times New Roman" w:cs="Times New Roman"/>
        </w:rPr>
        <w:t xml:space="preserve">. Most of the precipitation plots exhibit a “banding” where there is a higher concentration of correlation values. </w:t>
      </w:r>
      <w:r>
        <w:rPr>
          <w:rFonts w:ascii="Times New Roman" w:hAnsi="Times New Roman" w:cs="Times New Roman"/>
        </w:rPr>
        <w:t xml:space="preserve">The banded pattern, an example of which is shown in figure 6, persists throughout all lead-times and appears in each of the models. </w:t>
      </w:r>
      <w:r w:rsidR="00184A37">
        <w:rPr>
          <w:rFonts w:ascii="Times New Roman" w:hAnsi="Times New Roman" w:cs="Times New Roman"/>
        </w:rPr>
        <w:t>Originally it was believed that t</w:t>
      </w:r>
      <w:r w:rsidR="00B458CD" w:rsidRPr="007262A1">
        <w:rPr>
          <w:rFonts w:ascii="Times New Roman" w:hAnsi="Times New Roman" w:cs="Times New Roman"/>
        </w:rPr>
        <w:t>h</w:t>
      </w:r>
      <w:r w:rsidR="00184A37">
        <w:rPr>
          <w:rFonts w:ascii="Times New Roman" w:hAnsi="Times New Roman" w:cs="Times New Roman"/>
        </w:rPr>
        <w:t>is was</w:t>
      </w:r>
      <w:r w:rsidR="00B458CD" w:rsidRPr="007262A1">
        <w:rPr>
          <w:rFonts w:ascii="Times New Roman" w:hAnsi="Times New Roman" w:cs="Times New Roman"/>
        </w:rPr>
        <w:t xml:space="preserve"> most likely a product of the difference in </w:t>
      </w:r>
      <w:r w:rsidR="005435DF">
        <w:rPr>
          <w:rFonts w:ascii="Times New Roman" w:hAnsi="Times New Roman" w:cs="Times New Roman"/>
        </w:rPr>
        <w:t>the skill for predicting</w:t>
      </w:r>
      <w:r>
        <w:rPr>
          <w:rFonts w:ascii="Times New Roman" w:hAnsi="Times New Roman" w:cs="Times New Roman"/>
        </w:rPr>
        <w:t xml:space="preserve"> </w:t>
      </w:r>
      <w:r w:rsidR="00B458CD" w:rsidRPr="007262A1">
        <w:rPr>
          <w:rFonts w:ascii="Times New Roman" w:hAnsi="Times New Roman" w:cs="Times New Roman"/>
        </w:rPr>
        <w:t xml:space="preserve">precipitation over land </w:t>
      </w:r>
      <w:r w:rsidR="005435DF">
        <w:rPr>
          <w:rFonts w:ascii="Times New Roman" w:hAnsi="Times New Roman" w:cs="Times New Roman"/>
        </w:rPr>
        <w:t>vs.</w:t>
      </w:r>
      <w:r w:rsidR="00B458CD" w:rsidRPr="007262A1">
        <w:rPr>
          <w:rFonts w:ascii="Times New Roman" w:hAnsi="Times New Roman" w:cs="Times New Roman"/>
        </w:rPr>
        <w:t xml:space="preserve"> over water.</w:t>
      </w:r>
      <w:r w:rsidR="00184A37">
        <w:rPr>
          <w:rFonts w:ascii="Times New Roman" w:hAnsi="Times New Roman" w:cs="Times New Roman"/>
        </w:rPr>
        <w:t xml:space="preserve"> However, upon further experimentation, running the Monte Carlo with</w:t>
      </w:r>
      <w:r w:rsidR="00766D19">
        <w:rPr>
          <w:rFonts w:ascii="Times New Roman" w:hAnsi="Times New Roman" w:cs="Times New Roman"/>
        </w:rPr>
        <w:t xml:space="preserve"> a land mask and with an ocean mask, the banding pattern persisted. The MCM was also repeated to single out the tropics and extra-tropics (-23</w:t>
      </w:r>
      <w:r w:rsidR="00766D19" w:rsidRPr="007262A1">
        <w:rPr>
          <w:rFonts w:ascii="Times New Roman" w:hAnsi="Times New Roman" w:cs="Times New Roman"/>
        </w:rPr>
        <w:t>°</w:t>
      </w:r>
      <w:r w:rsidR="00766D19">
        <w:rPr>
          <w:rFonts w:ascii="Times New Roman" w:hAnsi="Times New Roman" w:cs="Times New Roman"/>
        </w:rPr>
        <w:t>N to 23</w:t>
      </w:r>
      <w:r w:rsidR="00766D19" w:rsidRPr="007262A1">
        <w:rPr>
          <w:rFonts w:ascii="Times New Roman" w:hAnsi="Times New Roman" w:cs="Times New Roman"/>
        </w:rPr>
        <w:t>°</w:t>
      </w:r>
      <w:r w:rsidR="00766D19">
        <w:rPr>
          <w:rFonts w:ascii="Times New Roman" w:hAnsi="Times New Roman" w:cs="Times New Roman"/>
        </w:rPr>
        <w:t>N) and -45</w:t>
      </w:r>
      <w:r w:rsidR="00766D19" w:rsidRPr="007262A1">
        <w:rPr>
          <w:rFonts w:ascii="Times New Roman" w:hAnsi="Times New Roman" w:cs="Times New Roman"/>
        </w:rPr>
        <w:t>°</w:t>
      </w:r>
      <w:r w:rsidR="00766D19">
        <w:rPr>
          <w:rFonts w:ascii="Times New Roman" w:hAnsi="Times New Roman" w:cs="Times New Roman"/>
        </w:rPr>
        <w:t>N to 45</w:t>
      </w:r>
      <w:r w:rsidR="00766D19" w:rsidRPr="007262A1">
        <w:rPr>
          <w:rFonts w:ascii="Times New Roman" w:hAnsi="Times New Roman" w:cs="Times New Roman"/>
        </w:rPr>
        <w:t>°</w:t>
      </w:r>
      <w:r w:rsidR="00766D19">
        <w:rPr>
          <w:rFonts w:ascii="Times New Roman" w:hAnsi="Times New Roman" w:cs="Times New Roman"/>
        </w:rPr>
        <w:t xml:space="preserve">N. In every case the banded precipitation pattern appeared in the results. Therefore, it seems that this recurring pattern </w:t>
      </w:r>
      <w:r w:rsidR="00766D19">
        <w:rPr>
          <w:rFonts w:ascii="Times New Roman" w:hAnsi="Times New Roman" w:cs="Times New Roman"/>
        </w:rPr>
        <w:lastRenderedPageBreak/>
        <w:t>in the precipitation correlation is due to various regions spread across the globe that are better forecasted than others, and not necessarily as systematic as land v</w:t>
      </w:r>
      <w:r w:rsidR="0014108B">
        <w:rPr>
          <w:rFonts w:ascii="Times New Roman" w:hAnsi="Times New Roman" w:cs="Times New Roman"/>
        </w:rPr>
        <w:t>s</w:t>
      </w:r>
      <w:r w:rsidR="00766D19">
        <w:rPr>
          <w:rFonts w:ascii="Times New Roman" w:hAnsi="Times New Roman" w:cs="Times New Roman"/>
        </w:rPr>
        <w:t>. ocean or tropics v</w:t>
      </w:r>
      <w:r w:rsidR="0014108B">
        <w:rPr>
          <w:rFonts w:ascii="Times New Roman" w:hAnsi="Times New Roman" w:cs="Times New Roman"/>
        </w:rPr>
        <w:t>s</w:t>
      </w:r>
      <w:r w:rsidR="00766D19">
        <w:rPr>
          <w:rFonts w:ascii="Times New Roman" w:hAnsi="Times New Roman" w:cs="Times New Roman"/>
        </w:rPr>
        <w:t>. extra-tropics.</w:t>
      </w:r>
    </w:p>
    <w:p w14:paraId="75C6E012" w14:textId="0229FCFC" w:rsidR="00456535" w:rsidRDefault="002F41DB" w:rsidP="00456535">
      <w:pPr>
        <w:spacing w:line="480" w:lineRule="auto"/>
        <w:ind w:firstLine="360"/>
        <w:rPr>
          <w:rFonts w:ascii="Times New Roman" w:hAnsi="Times New Roman" w:cs="Times New Roman"/>
        </w:rPr>
      </w:pPr>
      <w:r>
        <w:rPr>
          <w:rFonts w:ascii="Times New Roman" w:hAnsi="Times New Roman" w:cs="Times New Roman"/>
        </w:rPr>
        <w:t xml:space="preserve">Another pattern that appears in the precipitation </w:t>
      </w:r>
      <w:r w:rsidR="00524B24">
        <w:rPr>
          <w:rFonts w:ascii="Times New Roman" w:hAnsi="Times New Roman" w:cs="Times New Roman"/>
        </w:rPr>
        <w:t xml:space="preserve">correlation, but in this case for the 6-month </w:t>
      </w:r>
      <w:r w:rsidR="00652F52">
        <w:rPr>
          <w:rFonts w:ascii="Times New Roman" w:hAnsi="Times New Roman" w:cs="Times New Roman"/>
        </w:rPr>
        <w:t>lead-time</w:t>
      </w:r>
      <w:r w:rsidR="00524B24">
        <w:rPr>
          <w:rFonts w:ascii="Times New Roman" w:hAnsi="Times New Roman" w:cs="Times New Roman"/>
        </w:rPr>
        <w:t xml:space="preserve"> only, is a very small spread of negative correlation values for larger regions. CCSM3, ECHAM4-a, and NCEP2 (</w:t>
      </w:r>
      <w:r w:rsidR="001B1641">
        <w:rPr>
          <w:rFonts w:ascii="Times New Roman" w:hAnsi="Times New Roman" w:cs="Times New Roman"/>
        </w:rPr>
        <w:t>Fig.</w:t>
      </w:r>
      <w:r w:rsidR="00524B24">
        <w:rPr>
          <w:rFonts w:ascii="Times New Roman" w:hAnsi="Times New Roman" w:cs="Times New Roman"/>
        </w:rPr>
        <w:t xml:space="preserve"> 4) exhibit this pattern; therefore, the NMME mean for a 6-month lead also has this pattern, although to a lesser degree. The overconfidence of the models combined with the negative correlation indicates that the models systematically </w:t>
      </w:r>
      <w:r w:rsidR="00740B80">
        <w:rPr>
          <w:rFonts w:ascii="Times New Roman" w:hAnsi="Times New Roman" w:cs="Times New Roman"/>
        </w:rPr>
        <w:t>produce</w:t>
      </w:r>
      <w:r w:rsidR="00524B24">
        <w:rPr>
          <w:rFonts w:ascii="Times New Roman" w:hAnsi="Times New Roman" w:cs="Times New Roman"/>
        </w:rPr>
        <w:t xml:space="preserve"> regional precipitation trends</w:t>
      </w:r>
      <w:r w:rsidR="00740B80">
        <w:rPr>
          <w:rFonts w:ascii="Times New Roman" w:hAnsi="Times New Roman" w:cs="Times New Roman"/>
        </w:rPr>
        <w:t xml:space="preserve"> that are spatially out of phase with the observational estimates</w:t>
      </w:r>
      <w:r w:rsidR="00524B24">
        <w:rPr>
          <w:rFonts w:ascii="Times New Roman" w:hAnsi="Times New Roman" w:cs="Times New Roman"/>
        </w:rPr>
        <w:t>.</w:t>
      </w:r>
      <w:r w:rsidR="00B458CD" w:rsidRPr="007262A1">
        <w:rPr>
          <w:rFonts w:ascii="Times New Roman" w:hAnsi="Times New Roman" w:cs="Times New Roman"/>
        </w:rPr>
        <w:t xml:space="preserve"> </w:t>
      </w:r>
    </w:p>
    <w:p w14:paraId="10C12F4D" w14:textId="4F2D44F5" w:rsidR="00456535" w:rsidRDefault="00456535" w:rsidP="00456535">
      <w:pPr>
        <w:spacing w:line="480" w:lineRule="auto"/>
        <w:rPr>
          <w:rFonts w:ascii="Times New Roman" w:hAnsi="Times New Roman" w:cs="Times New Roman"/>
          <w:b/>
        </w:rPr>
      </w:pPr>
      <w:r w:rsidRPr="00456535">
        <w:rPr>
          <w:rFonts w:ascii="Times New Roman" w:hAnsi="Times New Roman" w:cs="Times New Roman"/>
          <w:b/>
        </w:rPr>
        <w:t>Confirming Forecast Skill at Specific Regions</w:t>
      </w:r>
    </w:p>
    <w:p w14:paraId="034313AF" w14:textId="15E12AF3" w:rsidR="00456535" w:rsidRDefault="00456535" w:rsidP="00456535">
      <w:pPr>
        <w:spacing w:line="480" w:lineRule="auto"/>
        <w:rPr>
          <w:rFonts w:ascii="Times New Roman" w:hAnsi="Times New Roman" w:cs="Times New Roman"/>
        </w:rPr>
      </w:pPr>
      <w:r>
        <w:rPr>
          <w:rFonts w:ascii="Times New Roman" w:hAnsi="Times New Roman" w:cs="Times New Roman"/>
        </w:rPr>
        <w:tab/>
        <w:t xml:space="preserve">The driving idea behind using a MCM was to be able to analyze a </w:t>
      </w:r>
      <w:r w:rsidR="002E6590">
        <w:rPr>
          <w:rFonts w:ascii="Times New Roman" w:hAnsi="Times New Roman" w:cs="Times New Roman"/>
        </w:rPr>
        <w:t>model</w:t>
      </w:r>
      <w:r>
        <w:rPr>
          <w:rFonts w:ascii="Times New Roman" w:hAnsi="Times New Roman" w:cs="Times New Roman"/>
        </w:rPr>
        <w:t xml:space="preserve"> or ensemble’s regional forecast skill without </w:t>
      </w:r>
      <w:r w:rsidR="002424E3">
        <w:rPr>
          <w:rFonts w:ascii="Times New Roman" w:hAnsi="Times New Roman" w:cs="Times New Roman"/>
        </w:rPr>
        <w:t xml:space="preserve">selecting specific regions on which to base an analysis. However, the MCM can be used to add confidence to a forecast over a specific region. If a particular region has a higher correlation with observations, persistent across multiple models, than the Monte Carlo spread of correlations for a region of the same size may lend more confidence to the ensemble’s predictions for that area. A slightly modified MCM was used to </w:t>
      </w:r>
      <w:r w:rsidR="00671F93">
        <w:rPr>
          <w:rFonts w:ascii="Times New Roman" w:hAnsi="Times New Roman" w:cs="Times New Roman"/>
        </w:rPr>
        <w:t>explore this notion for three regions of varying dimension, the entire North American Continent (60</w:t>
      </w:r>
      <w:r w:rsidR="00671F93" w:rsidRPr="007262A1">
        <w:rPr>
          <w:rFonts w:ascii="Times New Roman" w:hAnsi="Times New Roman" w:cs="Times New Roman"/>
        </w:rPr>
        <w:t>°</w:t>
      </w:r>
      <w:r w:rsidR="00671F93">
        <w:rPr>
          <w:rFonts w:ascii="Times New Roman" w:hAnsi="Times New Roman" w:cs="Times New Roman"/>
        </w:rPr>
        <w:t>x60</w:t>
      </w:r>
      <w:r w:rsidR="00671F93" w:rsidRPr="007262A1">
        <w:rPr>
          <w:rFonts w:ascii="Times New Roman" w:hAnsi="Times New Roman" w:cs="Times New Roman"/>
        </w:rPr>
        <w:t>°</w:t>
      </w:r>
      <w:r w:rsidR="00671F93">
        <w:rPr>
          <w:rFonts w:ascii="Times New Roman" w:hAnsi="Times New Roman" w:cs="Times New Roman"/>
        </w:rPr>
        <w:t xml:space="preserve">), the </w:t>
      </w:r>
      <w:r w:rsidR="00D14C79">
        <w:rPr>
          <w:rFonts w:ascii="Times New Roman" w:hAnsi="Times New Roman" w:cs="Times New Roman"/>
        </w:rPr>
        <w:t>southeastern</w:t>
      </w:r>
      <w:r w:rsidR="00671F93">
        <w:rPr>
          <w:rFonts w:ascii="Times New Roman" w:hAnsi="Times New Roman" w:cs="Times New Roman"/>
        </w:rPr>
        <w:t xml:space="preserve"> United States (20</w:t>
      </w:r>
      <w:r w:rsidR="00671F93" w:rsidRPr="007262A1">
        <w:rPr>
          <w:rFonts w:ascii="Times New Roman" w:hAnsi="Times New Roman" w:cs="Times New Roman"/>
        </w:rPr>
        <w:t>°</w:t>
      </w:r>
      <w:r w:rsidR="00671F93">
        <w:rPr>
          <w:rFonts w:ascii="Times New Roman" w:hAnsi="Times New Roman" w:cs="Times New Roman"/>
        </w:rPr>
        <w:t>x20</w:t>
      </w:r>
      <w:r w:rsidR="00671F93" w:rsidRPr="007262A1">
        <w:rPr>
          <w:rFonts w:ascii="Times New Roman" w:hAnsi="Times New Roman" w:cs="Times New Roman"/>
        </w:rPr>
        <w:t>°</w:t>
      </w:r>
      <w:r w:rsidR="00671F93">
        <w:rPr>
          <w:rFonts w:ascii="Times New Roman" w:hAnsi="Times New Roman" w:cs="Times New Roman"/>
        </w:rPr>
        <w:t>), and the state of Florida (8</w:t>
      </w:r>
      <w:r w:rsidR="00671F93" w:rsidRPr="007262A1">
        <w:rPr>
          <w:rFonts w:ascii="Times New Roman" w:hAnsi="Times New Roman" w:cs="Times New Roman"/>
        </w:rPr>
        <w:t>°</w:t>
      </w:r>
      <w:r w:rsidR="00671F93">
        <w:rPr>
          <w:rFonts w:ascii="Times New Roman" w:hAnsi="Times New Roman" w:cs="Times New Roman"/>
        </w:rPr>
        <w:t>x8</w:t>
      </w:r>
      <w:r w:rsidR="00671F93" w:rsidRPr="007262A1">
        <w:rPr>
          <w:rFonts w:ascii="Times New Roman" w:hAnsi="Times New Roman" w:cs="Times New Roman"/>
        </w:rPr>
        <w:t>°</w:t>
      </w:r>
      <w:r w:rsidR="00671F93">
        <w:rPr>
          <w:rFonts w:ascii="Times New Roman" w:hAnsi="Times New Roman" w:cs="Times New Roman"/>
        </w:rPr>
        <w:t>).</w:t>
      </w:r>
    </w:p>
    <w:p w14:paraId="739EDBB8" w14:textId="22EF0479" w:rsidR="00D650BF" w:rsidRDefault="00053D49" w:rsidP="00456535">
      <w:pPr>
        <w:spacing w:line="480" w:lineRule="auto"/>
        <w:rPr>
          <w:rFonts w:ascii="Times New Roman" w:hAnsi="Times New Roman" w:cs="Times New Roman"/>
        </w:rPr>
      </w:pPr>
      <w:r>
        <w:rPr>
          <w:rFonts w:ascii="Times New Roman" w:hAnsi="Times New Roman" w:cs="Times New Roman"/>
        </w:rPr>
        <w:tab/>
        <w:t>In this case</w:t>
      </w:r>
      <w:r w:rsidR="008001C3">
        <w:rPr>
          <w:rFonts w:ascii="Times New Roman" w:hAnsi="Times New Roman" w:cs="Times New Roman"/>
        </w:rPr>
        <w:t>,</w:t>
      </w:r>
      <w:r>
        <w:rPr>
          <w:rFonts w:ascii="Times New Roman" w:hAnsi="Times New Roman" w:cs="Times New Roman"/>
        </w:rPr>
        <w:t xml:space="preserve"> the </w:t>
      </w:r>
      <w:r w:rsidR="002E6590">
        <w:rPr>
          <w:rFonts w:ascii="Times New Roman" w:hAnsi="Times New Roman" w:cs="Times New Roman"/>
        </w:rPr>
        <w:t xml:space="preserve">MCM randomly selected one of the 133 ensemble members and then randomly selected a </w:t>
      </w:r>
      <w:r w:rsidR="008001C3">
        <w:rPr>
          <w:rFonts w:ascii="Times New Roman" w:hAnsi="Times New Roman" w:cs="Times New Roman"/>
        </w:rPr>
        <w:t>region to correlate to observations. Fig. 7A the 50,000 correlation values for a 60</w:t>
      </w:r>
      <w:r w:rsidR="008001C3" w:rsidRPr="007262A1">
        <w:rPr>
          <w:rFonts w:ascii="Times New Roman" w:hAnsi="Times New Roman" w:cs="Times New Roman"/>
        </w:rPr>
        <w:t>°</w:t>
      </w:r>
      <w:r w:rsidR="008001C3">
        <w:rPr>
          <w:rFonts w:ascii="Times New Roman" w:hAnsi="Times New Roman" w:cs="Times New Roman"/>
        </w:rPr>
        <w:t xml:space="preserve"> region produced by the MCM are plotted in the red </w:t>
      </w:r>
      <w:r w:rsidR="008001C3">
        <w:rPr>
          <w:rFonts w:ascii="Times New Roman" w:hAnsi="Times New Roman" w:cs="Times New Roman"/>
        </w:rPr>
        <w:lastRenderedPageBreak/>
        <w:t xml:space="preserve">histogram. The blue histogram depicts the 133 correlation values </w:t>
      </w:r>
      <w:r w:rsidR="007F4CFC">
        <w:rPr>
          <w:rFonts w:ascii="Times New Roman" w:hAnsi="Times New Roman" w:cs="Times New Roman"/>
        </w:rPr>
        <w:t>between the actual 60</w:t>
      </w:r>
      <w:r w:rsidR="007F4CFC" w:rsidRPr="007262A1">
        <w:rPr>
          <w:rFonts w:ascii="Times New Roman" w:hAnsi="Times New Roman" w:cs="Times New Roman"/>
        </w:rPr>
        <w:t>°</w:t>
      </w:r>
      <w:r w:rsidR="007F4CFC">
        <w:rPr>
          <w:rFonts w:ascii="Times New Roman" w:hAnsi="Times New Roman" w:cs="Times New Roman"/>
        </w:rPr>
        <w:t>x60</w:t>
      </w:r>
      <w:r w:rsidR="007F4CFC" w:rsidRPr="007262A1">
        <w:rPr>
          <w:rFonts w:ascii="Times New Roman" w:hAnsi="Times New Roman" w:cs="Times New Roman"/>
        </w:rPr>
        <w:t>°</w:t>
      </w:r>
      <w:r w:rsidR="007F4CFC">
        <w:rPr>
          <w:rFonts w:ascii="Times New Roman" w:hAnsi="Times New Roman" w:cs="Times New Roman"/>
        </w:rPr>
        <w:t xml:space="preserve"> regions that contain North America from each individual NMME member ad observations.  The 1-month lead-time results indicate that North America is a region where the forecast skill is quite good. The blue histogram peaks at a higher correlation value than the red and the spread is quite small</w:t>
      </w:r>
      <w:r w:rsidR="00100574">
        <w:rPr>
          <w:rFonts w:ascii="Times New Roman" w:hAnsi="Times New Roman" w:cs="Times New Roman"/>
        </w:rPr>
        <w:t xml:space="preserve">. </w:t>
      </w:r>
      <w:r w:rsidR="007F4CFC">
        <w:rPr>
          <w:rFonts w:ascii="Times New Roman" w:hAnsi="Times New Roman" w:cs="Times New Roman"/>
        </w:rPr>
        <w:t xml:space="preserve">This is not surprising given that one can see in Fig.2 that the NMME 1-month lead-time precipitation trend had a fairly good likeness to the observed precipitation trend. </w:t>
      </w:r>
      <w:r w:rsidR="00100574">
        <w:rPr>
          <w:rFonts w:ascii="Times New Roman" w:hAnsi="Times New Roman" w:cs="Times New Roman"/>
        </w:rPr>
        <w:t xml:space="preserve">Also </w:t>
      </w:r>
      <w:r w:rsidR="005353CB">
        <w:rPr>
          <w:rFonts w:ascii="Times New Roman" w:hAnsi="Times New Roman" w:cs="Times New Roman"/>
        </w:rPr>
        <w:t xml:space="preserve">noteworthy is that </w:t>
      </w:r>
      <w:r w:rsidR="00100574">
        <w:rPr>
          <w:rFonts w:ascii="Times New Roman" w:hAnsi="Times New Roman" w:cs="Times New Roman"/>
        </w:rPr>
        <w:t>the second peak in the blue histogram around .1 correlation is composed of values from only one model, CFSv2.</w:t>
      </w:r>
      <w:r w:rsidR="00D650BF">
        <w:rPr>
          <w:rFonts w:ascii="Times New Roman" w:hAnsi="Times New Roman" w:cs="Times New Roman"/>
        </w:rPr>
        <w:t xml:space="preserve"> </w:t>
      </w:r>
    </w:p>
    <w:p w14:paraId="4F4F1CB9" w14:textId="2A90A0B3" w:rsidR="00053D49" w:rsidRDefault="007D740B" w:rsidP="00100574">
      <w:pPr>
        <w:spacing w:line="480" w:lineRule="auto"/>
        <w:ind w:firstLine="720"/>
        <w:rPr>
          <w:rFonts w:ascii="Times New Roman" w:hAnsi="Times New Roman" w:cs="Times New Roman"/>
        </w:rPr>
      </w:pPr>
      <w:r>
        <w:rPr>
          <w:rFonts w:ascii="Times New Roman" w:hAnsi="Times New Roman" w:cs="Times New Roman"/>
        </w:rPr>
        <w:t xml:space="preserve">At a 3-month and 6-month lead-time the MCM </w:t>
      </w:r>
      <w:r w:rsidR="007F4CFC">
        <w:rPr>
          <w:rFonts w:ascii="Times New Roman" w:hAnsi="Times New Roman" w:cs="Times New Roman"/>
        </w:rPr>
        <w:t xml:space="preserve">is nearly a </w:t>
      </w:r>
      <w:r>
        <w:rPr>
          <w:rFonts w:ascii="Times New Roman" w:hAnsi="Times New Roman" w:cs="Times New Roman"/>
        </w:rPr>
        <w:t xml:space="preserve">Gaussian distribution around zero. The blue histogram of correlation values for North America from each ensemble member is slightly more positively skewed for a 3-month lead-time than the MCM, but not convincingly enough to add confidence to the North American regional forecast. And </w:t>
      </w:r>
      <w:r w:rsidR="005353CB">
        <w:rPr>
          <w:rFonts w:ascii="Times New Roman" w:hAnsi="Times New Roman" w:cs="Times New Roman"/>
        </w:rPr>
        <w:t>interestingl</w:t>
      </w:r>
      <w:r>
        <w:rPr>
          <w:rFonts w:ascii="Times New Roman" w:hAnsi="Times New Roman" w:cs="Times New Roman"/>
        </w:rPr>
        <w:t xml:space="preserve">y, at a 6-month lead North America appears to be an area with </w:t>
      </w:r>
      <w:r w:rsidR="005353CB">
        <w:rPr>
          <w:rFonts w:ascii="Times New Roman" w:hAnsi="Times New Roman" w:cs="Times New Roman"/>
        </w:rPr>
        <w:t xml:space="preserve">particularly </w:t>
      </w:r>
      <w:r>
        <w:rPr>
          <w:rFonts w:ascii="Times New Roman" w:hAnsi="Times New Roman" w:cs="Times New Roman"/>
        </w:rPr>
        <w:t xml:space="preserve">poor forecast skill. </w:t>
      </w:r>
    </w:p>
    <w:p w14:paraId="11DB0A07" w14:textId="6D1C2C3F" w:rsidR="005E6196" w:rsidRDefault="00BF7F71" w:rsidP="005E6196">
      <w:pPr>
        <w:spacing w:line="480" w:lineRule="auto"/>
        <w:ind w:firstLine="720"/>
        <w:rPr>
          <w:rFonts w:ascii="Times New Roman" w:hAnsi="Times New Roman" w:cs="Times New Roman"/>
        </w:rPr>
      </w:pPr>
      <w:r>
        <w:rPr>
          <w:rFonts w:ascii="Times New Roman" w:hAnsi="Times New Roman" w:cs="Times New Roman"/>
        </w:rPr>
        <w:t>Not only was it</w:t>
      </w:r>
      <w:r w:rsidR="005E6196">
        <w:rPr>
          <w:rFonts w:ascii="Times New Roman" w:hAnsi="Times New Roman" w:cs="Times New Roman"/>
        </w:rPr>
        <w:t xml:space="preserve"> suspect</w:t>
      </w:r>
      <w:r>
        <w:rPr>
          <w:rFonts w:ascii="Times New Roman" w:hAnsi="Times New Roman" w:cs="Times New Roman"/>
        </w:rPr>
        <w:t>ed</w:t>
      </w:r>
      <w:r w:rsidR="005E6196">
        <w:rPr>
          <w:rFonts w:ascii="Times New Roman" w:hAnsi="Times New Roman" w:cs="Times New Roman"/>
        </w:rPr>
        <w:t xml:space="preserve"> that North America would prove to have above average </w:t>
      </w:r>
      <w:r>
        <w:rPr>
          <w:rFonts w:ascii="Times New Roman" w:hAnsi="Times New Roman" w:cs="Times New Roman"/>
        </w:rPr>
        <w:t xml:space="preserve">precipitation </w:t>
      </w:r>
      <w:r w:rsidR="005E6196">
        <w:rPr>
          <w:rFonts w:ascii="Times New Roman" w:hAnsi="Times New Roman" w:cs="Times New Roman"/>
        </w:rPr>
        <w:t xml:space="preserve">forecast skill due to the trend maps in Fig. 2, the North American region is fairly large and given the results of the MCM in Fig. </w:t>
      </w:r>
      <w:r>
        <w:rPr>
          <w:rFonts w:ascii="Times New Roman" w:hAnsi="Times New Roman" w:cs="Times New Roman"/>
        </w:rPr>
        <w:t>3 it’s known</w:t>
      </w:r>
      <w:r w:rsidR="005E6196">
        <w:rPr>
          <w:rFonts w:ascii="Times New Roman" w:hAnsi="Times New Roman" w:cs="Times New Roman"/>
        </w:rPr>
        <w:t xml:space="preserve"> that the NMME yields higher correlation values and smaller spreads of correlation values for larger regions.</w:t>
      </w:r>
      <w:r>
        <w:rPr>
          <w:rFonts w:ascii="Times New Roman" w:hAnsi="Times New Roman" w:cs="Times New Roman"/>
        </w:rPr>
        <w:t xml:space="preserve"> What happens if we look at a smaller area? In Fig. 7B it appears that the southeastern United States is not a particularly strong region for precipitation trend forecast skill. The correlations between the individual NMME members and observations peaks at about .2 </w:t>
      </w:r>
      <w:r>
        <w:rPr>
          <w:rFonts w:ascii="Times New Roman" w:hAnsi="Times New Roman" w:cs="Times New Roman"/>
        </w:rPr>
        <w:lastRenderedPageBreak/>
        <w:t>while regions of that dimension (20</w:t>
      </w:r>
      <w:r w:rsidRPr="007262A1">
        <w:rPr>
          <w:rFonts w:ascii="Times New Roman" w:hAnsi="Times New Roman" w:cs="Times New Roman"/>
        </w:rPr>
        <w:t>°</w:t>
      </w:r>
      <w:r>
        <w:rPr>
          <w:rFonts w:ascii="Times New Roman" w:hAnsi="Times New Roman" w:cs="Times New Roman"/>
        </w:rPr>
        <w:t xml:space="preserve">) peak at a correlation of about .5. Both histograms are evenly distributed across zero correlation </w:t>
      </w:r>
      <w:r w:rsidR="0093637E">
        <w:rPr>
          <w:rFonts w:ascii="Times New Roman" w:hAnsi="Times New Roman" w:cs="Times New Roman"/>
        </w:rPr>
        <w:t>for a 3-month and 6-month lead.</w:t>
      </w:r>
    </w:p>
    <w:p w14:paraId="45FC3D00" w14:textId="569350E0" w:rsidR="007923AC" w:rsidRDefault="007923AC" w:rsidP="005E6196">
      <w:pPr>
        <w:spacing w:line="480" w:lineRule="auto"/>
        <w:ind w:firstLine="720"/>
        <w:rPr>
          <w:rFonts w:ascii="Times New Roman" w:hAnsi="Times New Roman" w:cs="Times New Roman"/>
        </w:rPr>
      </w:pPr>
      <w:r>
        <w:rPr>
          <w:rFonts w:ascii="Times New Roman" w:hAnsi="Times New Roman" w:cs="Times New Roman"/>
        </w:rPr>
        <w:t>Finally, how does a very small region compare to the results of the MCM? The precipitation trend maps in Fig. 8 cover an 8</w:t>
      </w:r>
      <w:r w:rsidRPr="007262A1">
        <w:rPr>
          <w:rFonts w:ascii="Times New Roman" w:hAnsi="Times New Roman" w:cs="Times New Roman"/>
        </w:rPr>
        <w:t>°</w:t>
      </w:r>
      <w:r>
        <w:rPr>
          <w:rFonts w:ascii="Times New Roman" w:hAnsi="Times New Roman" w:cs="Times New Roman"/>
        </w:rPr>
        <w:t>x8</w:t>
      </w:r>
      <w:r w:rsidRPr="007262A1">
        <w:rPr>
          <w:rFonts w:ascii="Times New Roman" w:hAnsi="Times New Roman" w:cs="Times New Roman"/>
        </w:rPr>
        <w:t>°</w:t>
      </w:r>
      <w:r>
        <w:rPr>
          <w:rFonts w:ascii="Times New Roman" w:hAnsi="Times New Roman" w:cs="Times New Roman"/>
        </w:rPr>
        <w:t xml:space="preserve"> region that contains the entire state of Florida. The precipitation trend pattern is fairly persistent for all three lead-times. In all three cases the precipitation trend is negative throughout the entire region. The 1-month lead-time </w:t>
      </w:r>
      <w:r w:rsidR="006E2585">
        <w:rPr>
          <w:rFonts w:ascii="Times New Roman" w:hAnsi="Times New Roman" w:cs="Times New Roman"/>
        </w:rPr>
        <w:t>trend pattern is similar to the observations, both maps exhibit a drying trend along the Atlantic coast and over the Gulf of Mexico just south of the panhandle.</w:t>
      </w:r>
      <w:r>
        <w:rPr>
          <w:rFonts w:ascii="Times New Roman" w:hAnsi="Times New Roman" w:cs="Times New Roman"/>
        </w:rPr>
        <w:t xml:space="preserve"> </w:t>
      </w:r>
    </w:p>
    <w:p w14:paraId="73E4CAE5" w14:textId="77777777" w:rsidR="0093637E" w:rsidRDefault="006E2585" w:rsidP="005E6196">
      <w:pPr>
        <w:spacing w:line="480" w:lineRule="auto"/>
        <w:ind w:firstLine="720"/>
        <w:rPr>
          <w:rFonts w:ascii="Times New Roman" w:hAnsi="Times New Roman" w:cs="Times New Roman"/>
        </w:rPr>
      </w:pPr>
      <w:r>
        <w:rPr>
          <w:rFonts w:ascii="Times New Roman" w:hAnsi="Times New Roman" w:cs="Times New Roman"/>
        </w:rPr>
        <w:t xml:space="preserve">Fig. 9 shows how Florida correlates to observations in each of the ensemble </w:t>
      </w:r>
      <w:r w:rsidR="00625B83">
        <w:rPr>
          <w:rFonts w:ascii="Times New Roman" w:hAnsi="Times New Roman" w:cs="Times New Roman"/>
        </w:rPr>
        <w:t>members compared to all 8</w:t>
      </w:r>
      <w:r w:rsidR="00625B83" w:rsidRPr="007262A1">
        <w:rPr>
          <w:rFonts w:ascii="Times New Roman" w:hAnsi="Times New Roman" w:cs="Times New Roman"/>
        </w:rPr>
        <w:t>°</w:t>
      </w:r>
      <w:r w:rsidR="00625B83">
        <w:rPr>
          <w:rFonts w:ascii="Times New Roman" w:hAnsi="Times New Roman" w:cs="Times New Roman"/>
        </w:rPr>
        <w:t xml:space="preserve"> regions. The 1-month lead histogram of Florida correlation values from the 133 ensemble members looks to be quite spread out, however, like in the case of the North American region, the second peak at -.1 correlation is comprised of values only from the CFSv2 model. </w:t>
      </w:r>
      <w:r w:rsidR="0093637E">
        <w:rPr>
          <w:rFonts w:ascii="Times New Roman" w:hAnsi="Times New Roman" w:cs="Times New Roman"/>
        </w:rPr>
        <w:t>Knowing that the second peak in the set of Florida correlations is due to one model, the 1-month lead-time plot does add some confidence to the precipitation forecast skill for the state of Florida. The blue histogram has a distinct peak at a correlation of .5, while the MCM results for an 8</w:t>
      </w:r>
      <w:r w:rsidR="0093637E" w:rsidRPr="007262A1">
        <w:rPr>
          <w:rFonts w:ascii="Times New Roman" w:hAnsi="Times New Roman" w:cs="Times New Roman"/>
        </w:rPr>
        <w:t>°</w:t>
      </w:r>
      <w:r w:rsidR="0093637E">
        <w:rPr>
          <w:rFonts w:ascii="Times New Roman" w:hAnsi="Times New Roman" w:cs="Times New Roman"/>
        </w:rPr>
        <w:t xml:space="preserve"> region are more evenly distributed across the entire range of correlation values. </w:t>
      </w:r>
    </w:p>
    <w:p w14:paraId="054F7438" w14:textId="4962FC23" w:rsidR="00A55411" w:rsidRDefault="0093637E" w:rsidP="00E67CA9">
      <w:pPr>
        <w:spacing w:line="480" w:lineRule="auto"/>
        <w:ind w:firstLine="720"/>
        <w:rPr>
          <w:rFonts w:ascii="Times New Roman" w:hAnsi="Times New Roman" w:cs="Times New Roman"/>
        </w:rPr>
      </w:pPr>
      <w:r>
        <w:rPr>
          <w:rFonts w:ascii="Times New Roman" w:hAnsi="Times New Roman" w:cs="Times New Roman"/>
        </w:rPr>
        <w:t>Like in the cases of the two larger regions, the Florida region does not</w:t>
      </w:r>
      <w:r w:rsidR="00E67CA9">
        <w:rPr>
          <w:rFonts w:ascii="Times New Roman" w:hAnsi="Times New Roman" w:cs="Times New Roman"/>
        </w:rPr>
        <w:t xml:space="preserve"> appear seem to </w:t>
      </w:r>
      <w:r>
        <w:rPr>
          <w:rFonts w:ascii="Times New Roman" w:hAnsi="Times New Roman" w:cs="Times New Roman"/>
        </w:rPr>
        <w:t xml:space="preserve">be </w:t>
      </w:r>
      <w:r w:rsidR="00E67CA9">
        <w:rPr>
          <w:rFonts w:ascii="Times New Roman" w:hAnsi="Times New Roman" w:cs="Times New Roman"/>
        </w:rPr>
        <w:t xml:space="preserve">a particularly well forecasted region compared to the MCM results. The Florida correlations are also spread across all correlation values. This was somewhat surprising given that all of the maps in Fig. 8 had entirely negative precipitation trends. Unlike the analysis on the two larger regions a further investigation was made into the Florida region. Given that Florida has distinct wet and dry seasons and the trends were </w:t>
      </w:r>
      <w:r w:rsidR="00E67CA9">
        <w:rPr>
          <w:rFonts w:ascii="Times New Roman" w:hAnsi="Times New Roman" w:cs="Times New Roman"/>
        </w:rPr>
        <w:lastRenderedPageBreak/>
        <w:t>originally calculated across all seasons, the precipitation trends were recalculated for the wet and dry seasons and the MCM was re</w:t>
      </w:r>
      <w:r w:rsidR="00F03612">
        <w:rPr>
          <w:rFonts w:ascii="Times New Roman" w:hAnsi="Times New Roman" w:cs="Times New Roman"/>
        </w:rPr>
        <w:t>applied</w:t>
      </w:r>
      <w:r w:rsidR="00E67CA9">
        <w:rPr>
          <w:rFonts w:ascii="Times New Roman" w:hAnsi="Times New Roman" w:cs="Times New Roman"/>
        </w:rPr>
        <w:t>.</w:t>
      </w:r>
      <w:r w:rsidR="00536D0B">
        <w:rPr>
          <w:rFonts w:ascii="Times New Roman" w:hAnsi="Times New Roman" w:cs="Times New Roman"/>
        </w:rPr>
        <w:t xml:space="preserve"> </w:t>
      </w:r>
      <w:r w:rsidR="00E67CA9">
        <w:rPr>
          <w:rFonts w:ascii="Times New Roman" w:hAnsi="Times New Roman" w:cs="Times New Roman"/>
        </w:rPr>
        <w:t xml:space="preserve">  </w:t>
      </w:r>
      <w:r>
        <w:rPr>
          <w:rFonts w:ascii="Times New Roman" w:hAnsi="Times New Roman" w:cs="Times New Roman"/>
        </w:rPr>
        <w:t xml:space="preserve"> </w:t>
      </w:r>
    </w:p>
    <w:p w14:paraId="4455F9E9" w14:textId="7C9BD0D1" w:rsidR="005E6196" w:rsidRPr="00536D0B" w:rsidRDefault="00536D0B" w:rsidP="00100574">
      <w:pPr>
        <w:spacing w:line="480" w:lineRule="auto"/>
        <w:ind w:firstLine="720"/>
        <w:rPr>
          <w:rFonts w:ascii="Times New Roman" w:hAnsi="Times New Roman" w:cs="Times New Roman"/>
        </w:rPr>
      </w:pPr>
      <w:r>
        <w:rPr>
          <w:rFonts w:ascii="Times New Roman" w:hAnsi="Times New Roman" w:cs="Times New Roman"/>
        </w:rPr>
        <w:t xml:space="preserve">At a 1-month lead-time there is a </w:t>
      </w:r>
      <w:r w:rsidR="00F03612">
        <w:rPr>
          <w:rFonts w:ascii="Times New Roman" w:hAnsi="Times New Roman" w:cs="Times New Roman"/>
        </w:rPr>
        <w:t>noticeable</w:t>
      </w:r>
      <w:r>
        <w:rPr>
          <w:rFonts w:ascii="Times New Roman" w:hAnsi="Times New Roman" w:cs="Times New Roman"/>
        </w:rPr>
        <w:t xml:space="preserve"> difference between the correlation values for Florida and observations from the 133 ensemble members. </w:t>
      </w:r>
      <w:r w:rsidR="007105A2">
        <w:rPr>
          <w:rFonts w:ascii="Times New Roman" w:hAnsi="Times New Roman" w:cs="Times New Roman"/>
        </w:rPr>
        <w:t xml:space="preserve">Precipitation trends for Florida over the dry season have correlation values that are skewed negative. In this case Florida does not appear to be a region with confident forecast skill. The 1-month lead precipitation trend correlations over the wet season are </w:t>
      </w:r>
      <w:r w:rsidR="00F03612">
        <w:rPr>
          <w:rFonts w:ascii="Times New Roman" w:hAnsi="Times New Roman" w:cs="Times New Roman"/>
        </w:rPr>
        <w:t>evenly distributed around zero. These results are counterintuitive, typically forecast skill for the southeastern US is greater for the Boreal winter (Florida dry season) than for the Boreal summer (wet season) (</w:t>
      </w:r>
      <w:r w:rsidR="00C838A7">
        <w:rPr>
          <w:rFonts w:ascii="Times New Roman" w:hAnsi="Times New Roman" w:cs="Times New Roman"/>
        </w:rPr>
        <w:t>Kirtman et al 2014)</w:t>
      </w:r>
      <w:r w:rsidR="00F03612">
        <w:rPr>
          <w:rFonts w:ascii="Times New Roman" w:hAnsi="Times New Roman" w:cs="Times New Roman"/>
        </w:rPr>
        <w:t>.</w:t>
      </w:r>
      <w:r w:rsidR="007105A2">
        <w:rPr>
          <w:rFonts w:ascii="Times New Roman" w:hAnsi="Times New Roman" w:cs="Times New Roman"/>
        </w:rPr>
        <w:t xml:space="preserve"> </w:t>
      </w:r>
      <w:r w:rsidR="000D486A">
        <w:rPr>
          <w:rFonts w:ascii="Times New Roman" w:hAnsi="Times New Roman" w:cs="Times New Roman"/>
        </w:rPr>
        <w:t>Relatively greater predictability in the summer months could be a result of the westward expansion of the North Atlantic Subtropical High over Florida in the summer (Li et al. 2012). Westward expansion of high pressure would stymie</w:t>
      </w:r>
      <w:r w:rsidR="00342BED">
        <w:rPr>
          <w:rFonts w:ascii="Times New Roman" w:hAnsi="Times New Roman" w:cs="Times New Roman"/>
        </w:rPr>
        <w:t xml:space="preserve"> hard to predict, small-scale convection.</w:t>
      </w:r>
      <w:r w:rsidR="00C838A7">
        <w:rPr>
          <w:rFonts w:ascii="Times New Roman" w:hAnsi="Times New Roman" w:cs="Times New Roman"/>
        </w:rPr>
        <w:t xml:space="preserve"> Interestingly, neither the wet or dry season forecasts for a 1-month lead are an improvement over the trend calculated over all seasons. The dry and wet season</w:t>
      </w:r>
      <w:r w:rsidR="007105A2">
        <w:rPr>
          <w:rFonts w:ascii="Times New Roman" w:hAnsi="Times New Roman" w:cs="Times New Roman"/>
        </w:rPr>
        <w:t xml:space="preserve"> Florida correlation values have an even distribution over all correlation values at the two-longer lead times, </w:t>
      </w:r>
      <w:r w:rsidR="00C838A7">
        <w:rPr>
          <w:rFonts w:ascii="Times New Roman" w:hAnsi="Times New Roman" w:cs="Times New Roman"/>
        </w:rPr>
        <w:t>which is the same as the correlation values for Florida precipitation trends over all seasons.</w:t>
      </w:r>
    </w:p>
    <w:p w14:paraId="609C8A35" w14:textId="72468E57" w:rsidR="007B39F3" w:rsidRPr="007262A1" w:rsidRDefault="007B39F3" w:rsidP="001D6475">
      <w:pPr>
        <w:spacing w:line="480" w:lineRule="auto"/>
        <w:outlineLvl w:val="0"/>
        <w:rPr>
          <w:rFonts w:ascii="Times New Roman" w:hAnsi="Times New Roman" w:cs="Times New Roman"/>
          <w:b/>
        </w:rPr>
      </w:pPr>
      <w:r w:rsidRPr="007262A1">
        <w:rPr>
          <w:rFonts w:ascii="Times New Roman" w:hAnsi="Times New Roman" w:cs="Times New Roman"/>
          <w:b/>
        </w:rPr>
        <w:t>Homogenous testing</w:t>
      </w:r>
      <w:r w:rsidR="00625DAA" w:rsidRPr="007262A1">
        <w:rPr>
          <w:rFonts w:ascii="Times New Roman" w:hAnsi="Times New Roman" w:cs="Times New Roman"/>
          <w:b/>
        </w:rPr>
        <w:t xml:space="preserve"> </w:t>
      </w:r>
    </w:p>
    <w:p w14:paraId="43785A30" w14:textId="3EF05D30" w:rsidR="008E6E16" w:rsidRPr="007262A1" w:rsidRDefault="006F657E" w:rsidP="00AD3E8C">
      <w:pPr>
        <w:spacing w:line="480" w:lineRule="auto"/>
        <w:ind w:firstLine="360"/>
        <w:rPr>
          <w:rFonts w:ascii="Times New Roman" w:hAnsi="Times New Roman" w:cs="Times New Roman"/>
        </w:rPr>
      </w:pPr>
      <w:r w:rsidRPr="007262A1">
        <w:rPr>
          <w:rFonts w:ascii="Times New Roman" w:hAnsi="Times New Roman" w:cs="Times New Roman"/>
        </w:rPr>
        <w:t xml:space="preserve">This </w:t>
      </w:r>
      <w:r w:rsidR="00ED45A8" w:rsidRPr="007262A1">
        <w:rPr>
          <w:rFonts w:ascii="Times New Roman" w:hAnsi="Times New Roman" w:cs="Times New Roman"/>
        </w:rPr>
        <w:t>Monte</w:t>
      </w:r>
      <w:r w:rsidRPr="007262A1">
        <w:rPr>
          <w:rFonts w:ascii="Times New Roman" w:hAnsi="Times New Roman" w:cs="Times New Roman"/>
        </w:rPr>
        <w:t xml:space="preserve"> </w:t>
      </w:r>
      <w:r w:rsidR="00ED45A8" w:rsidRPr="007262A1">
        <w:rPr>
          <w:rFonts w:ascii="Times New Roman" w:hAnsi="Times New Roman" w:cs="Times New Roman"/>
        </w:rPr>
        <w:t>Carlo</w:t>
      </w:r>
      <w:r w:rsidRPr="007262A1">
        <w:rPr>
          <w:rFonts w:ascii="Times New Roman" w:hAnsi="Times New Roman" w:cs="Times New Roman"/>
        </w:rPr>
        <w:t xml:space="preserve"> method can also be applied with the “perfect m</w:t>
      </w:r>
      <w:r w:rsidR="009E428A" w:rsidRPr="007262A1">
        <w:rPr>
          <w:rFonts w:ascii="Times New Roman" w:hAnsi="Times New Roman" w:cs="Times New Roman"/>
        </w:rPr>
        <w:t>odel assumption” to measure an individual model’s confidence in its ability to predict regional trends.</w:t>
      </w:r>
      <w:r w:rsidR="001C7512" w:rsidRPr="007262A1">
        <w:rPr>
          <w:rFonts w:ascii="Times New Roman" w:hAnsi="Times New Roman" w:cs="Times New Roman"/>
        </w:rPr>
        <w:t xml:space="preserve"> In this case one model ensemble member is designated as the “truth” and takes the place of observat</w:t>
      </w:r>
      <w:r w:rsidR="00EA62EC" w:rsidRPr="007262A1">
        <w:rPr>
          <w:rFonts w:ascii="Times New Roman" w:hAnsi="Times New Roman" w:cs="Times New Roman"/>
        </w:rPr>
        <w:t xml:space="preserve">ions. Then the </w:t>
      </w:r>
      <w:r w:rsidR="00ED45A8" w:rsidRPr="007262A1">
        <w:rPr>
          <w:rFonts w:ascii="Times New Roman" w:hAnsi="Times New Roman" w:cs="Times New Roman"/>
        </w:rPr>
        <w:t>Monte</w:t>
      </w:r>
      <w:r w:rsidR="00EA62EC" w:rsidRPr="007262A1">
        <w:rPr>
          <w:rFonts w:ascii="Times New Roman" w:hAnsi="Times New Roman" w:cs="Times New Roman"/>
        </w:rPr>
        <w:t xml:space="preserve"> </w:t>
      </w:r>
      <w:r w:rsidR="00ED45A8" w:rsidRPr="007262A1">
        <w:rPr>
          <w:rFonts w:ascii="Times New Roman" w:hAnsi="Times New Roman" w:cs="Times New Roman"/>
        </w:rPr>
        <w:t>Carlo</w:t>
      </w:r>
      <w:r w:rsidR="00EA62EC" w:rsidRPr="007262A1">
        <w:rPr>
          <w:rFonts w:ascii="Times New Roman" w:hAnsi="Times New Roman" w:cs="Times New Roman"/>
        </w:rPr>
        <w:t xml:space="preserve"> experiment is repeated for each of the remaining ensemble members compared</w:t>
      </w:r>
      <w:r w:rsidR="008E6E16" w:rsidRPr="007262A1">
        <w:rPr>
          <w:rFonts w:ascii="Times New Roman" w:hAnsi="Times New Roman" w:cs="Times New Roman"/>
        </w:rPr>
        <w:t xml:space="preserve"> to the “true” ensemble member. Quantifying a model’s </w:t>
      </w:r>
      <w:r w:rsidR="008E6E16" w:rsidRPr="007262A1">
        <w:rPr>
          <w:rFonts w:ascii="Times New Roman" w:hAnsi="Times New Roman" w:cs="Times New Roman"/>
        </w:rPr>
        <w:lastRenderedPageBreak/>
        <w:t xml:space="preserve">ability to </w:t>
      </w:r>
      <w:r w:rsidR="00DB6078" w:rsidRPr="007262A1">
        <w:rPr>
          <w:rFonts w:ascii="Times New Roman" w:hAnsi="Times New Roman" w:cs="Times New Roman"/>
        </w:rPr>
        <w:t xml:space="preserve">reproduce its own results, gives </w:t>
      </w:r>
      <w:r w:rsidR="0084580F">
        <w:rPr>
          <w:rFonts w:ascii="Times New Roman" w:hAnsi="Times New Roman" w:cs="Times New Roman"/>
        </w:rPr>
        <w:t xml:space="preserve">us an idea of a model’s </w:t>
      </w:r>
      <w:r w:rsidR="008E6E16" w:rsidRPr="007262A1">
        <w:rPr>
          <w:rFonts w:ascii="Times New Roman" w:hAnsi="Times New Roman" w:cs="Times New Roman"/>
        </w:rPr>
        <w:t xml:space="preserve">predictability for a </w:t>
      </w:r>
      <w:r w:rsidR="00DB6078" w:rsidRPr="007262A1">
        <w:rPr>
          <w:rFonts w:ascii="Times New Roman" w:hAnsi="Times New Roman" w:cs="Times New Roman"/>
        </w:rPr>
        <w:t>particular</w:t>
      </w:r>
      <w:r w:rsidR="008E6E16" w:rsidRPr="007262A1">
        <w:rPr>
          <w:rFonts w:ascii="Times New Roman" w:hAnsi="Times New Roman" w:cs="Times New Roman"/>
        </w:rPr>
        <w:t xml:space="preserve"> variable</w:t>
      </w:r>
      <w:r w:rsidR="0084580F">
        <w:rPr>
          <w:rFonts w:ascii="Times New Roman" w:hAnsi="Times New Roman" w:cs="Times New Roman"/>
        </w:rPr>
        <w:t>, which can add confidence to the model’s forecasts</w:t>
      </w:r>
      <w:r w:rsidR="008E6E16" w:rsidRPr="007262A1">
        <w:rPr>
          <w:rFonts w:ascii="Times New Roman" w:hAnsi="Times New Roman" w:cs="Times New Roman"/>
        </w:rPr>
        <w:t>.</w:t>
      </w:r>
      <w:r w:rsidR="006C5E57">
        <w:rPr>
          <w:rFonts w:ascii="Times New Roman" w:hAnsi="Times New Roman" w:cs="Times New Roman"/>
        </w:rPr>
        <w:t xml:space="preserve"> </w:t>
      </w:r>
    </w:p>
    <w:p w14:paraId="4C555254" w14:textId="7A52EF28" w:rsidR="007B39F3" w:rsidRPr="007262A1" w:rsidRDefault="00BB3F6F" w:rsidP="008E6E16">
      <w:pPr>
        <w:spacing w:line="480" w:lineRule="auto"/>
        <w:ind w:firstLine="360"/>
        <w:rPr>
          <w:rFonts w:ascii="Times New Roman" w:hAnsi="Times New Roman" w:cs="Times New Roman"/>
        </w:rPr>
      </w:pPr>
      <w:r w:rsidRPr="007262A1">
        <w:rPr>
          <w:rFonts w:ascii="Times New Roman" w:hAnsi="Times New Roman" w:cs="Times New Roman"/>
        </w:rPr>
        <w:t xml:space="preserve">The correlation plots for these homogeneous experiments are similar </w:t>
      </w:r>
      <w:r w:rsidR="005E52F6" w:rsidRPr="007262A1">
        <w:rPr>
          <w:rFonts w:ascii="Times New Roman" w:hAnsi="Times New Roman" w:cs="Times New Roman"/>
        </w:rPr>
        <w:t xml:space="preserve">to previous figures however there are more individual correlation values plotted. </w:t>
      </w:r>
      <w:r w:rsidRPr="007262A1">
        <w:rPr>
          <w:rFonts w:ascii="Times New Roman" w:hAnsi="Times New Roman" w:cs="Times New Roman"/>
        </w:rPr>
        <w:t>For example, the CanCM</w:t>
      </w:r>
      <w:r w:rsidR="005E52F6" w:rsidRPr="007262A1">
        <w:rPr>
          <w:rFonts w:ascii="Times New Roman" w:hAnsi="Times New Roman" w:cs="Times New Roman"/>
        </w:rPr>
        <w:t>3 model has 10 ensemble members; therefore, the MCM must be used 9 times in order to compare every other ensemble member with the “true” ensemble member. The results of all 9 MCM runs are plotted on the same figure.</w:t>
      </w:r>
      <w:r w:rsidR="001D6475">
        <w:rPr>
          <w:rFonts w:ascii="Times New Roman" w:hAnsi="Times New Roman" w:cs="Times New Roman"/>
        </w:rPr>
        <w:t xml:space="preserve"> </w:t>
      </w:r>
      <w:r w:rsidR="005E52F6" w:rsidRPr="007262A1">
        <w:rPr>
          <w:rFonts w:ascii="Times New Roman" w:hAnsi="Times New Roman" w:cs="Times New Roman"/>
        </w:rPr>
        <w:t xml:space="preserve">Consequently, there are 90,000 correlation values for each dimension size rather than 10,000 correlation values. </w:t>
      </w:r>
    </w:p>
    <w:p w14:paraId="3EA1DDE2" w14:textId="07F5E634" w:rsidR="00764EDB" w:rsidRDefault="00142EF7" w:rsidP="00A57609">
      <w:pPr>
        <w:spacing w:line="480" w:lineRule="auto"/>
        <w:ind w:firstLine="360"/>
        <w:rPr>
          <w:rFonts w:ascii="Times New Roman" w:hAnsi="Times New Roman" w:cs="Times New Roman"/>
          <w:color w:val="000000" w:themeColor="text1"/>
        </w:rPr>
      </w:pPr>
      <w:r w:rsidRPr="007262A1">
        <w:rPr>
          <w:rFonts w:ascii="Times New Roman" w:hAnsi="Times New Roman" w:cs="Times New Roman"/>
        </w:rPr>
        <w:t xml:space="preserve">Each of the individual models is able to almost perfectly recreate regional SST trends down to the smallest region sizes. </w:t>
      </w:r>
      <w:r w:rsidR="00026CAE" w:rsidRPr="00000822">
        <w:rPr>
          <w:rFonts w:ascii="Times New Roman" w:hAnsi="Times New Roman" w:cs="Times New Roman"/>
          <w:color w:val="000000" w:themeColor="text1"/>
        </w:rPr>
        <w:t>F</w:t>
      </w:r>
      <w:r w:rsidR="00764EDB">
        <w:rPr>
          <w:rFonts w:ascii="Times New Roman" w:hAnsi="Times New Roman" w:cs="Times New Roman"/>
          <w:color w:val="000000" w:themeColor="text1"/>
        </w:rPr>
        <w:t>ig. 11</w:t>
      </w:r>
      <w:r w:rsidR="00000822">
        <w:rPr>
          <w:rFonts w:ascii="Times New Roman" w:hAnsi="Times New Roman" w:cs="Times New Roman"/>
          <w:color w:val="000000" w:themeColor="text1"/>
        </w:rPr>
        <w:t xml:space="preserve"> shows the results of the homogeneous e</w:t>
      </w:r>
      <w:r w:rsidR="00764EDB">
        <w:rPr>
          <w:rFonts w:ascii="Times New Roman" w:hAnsi="Times New Roman" w:cs="Times New Roman"/>
          <w:color w:val="000000" w:themeColor="text1"/>
        </w:rPr>
        <w:t>xperiment for the canCM3 model. Not only does the CanCM3 model have nearly perfect homogeneous SST predictability, but it is also one of the best models at forecasting observations. Therefore, in this case the homogeneous experiment adds confidence to the model’s forecasts.</w:t>
      </w:r>
      <w:r w:rsidR="00B16FAC">
        <w:rPr>
          <w:rFonts w:ascii="Times New Roman" w:hAnsi="Times New Roman" w:cs="Times New Roman"/>
          <w:color w:val="000000" w:themeColor="text1"/>
        </w:rPr>
        <w:t xml:space="preserve"> The homogeneous MCM results were also included for the NCAR-CCSM3 model (Fig. 11), which happens to be</w:t>
      </w:r>
      <w:r w:rsidR="00B16FAC">
        <w:rPr>
          <w:rFonts w:ascii="Times New Roman" w:hAnsi="Times New Roman" w:cs="Times New Roman"/>
        </w:rPr>
        <w:t xml:space="preserve"> the model with the highest homogeneous predictability for SST and precipitation. This illustrates the fact that a model with great regional predictability may not provide an accurate regional forecast.</w:t>
      </w:r>
    </w:p>
    <w:p w14:paraId="13FFD9BD" w14:textId="365B17D7" w:rsidR="008D504D" w:rsidRPr="007262A1" w:rsidRDefault="00B16FAC" w:rsidP="00764EDB">
      <w:pPr>
        <w:spacing w:line="480" w:lineRule="auto"/>
        <w:ind w:firstLine="360"/>
        <w:rPr>
          <w:rFonts w:ascii="Times New Roman" w:hAnsi="Times New Roman" w:cs="Times New Roman"/>
        </w:rPr>
      </w:pPr>
      <w:r>
        <w:rPr>
          <w:rFonts w:ascii="Times New Roman" w:hAnsi="Times New Roman" w:cs="Times New Roman"/>
          <w:color w:val="000000" w:themeColor="text1"/>
        </w:rPr>
        <w:t>A</w:t>
      </w:r>
      <w:r w:rsidR="00764EDB">
        <w:rPr>
          <w:rFonts w:ascii="Times New Roman" w:hAnsi="Times New Roman" w:cs="Times New Roman"/>
          <w:color w:val="000000" w:themeColor="text1"/>
        </w:rPr>
        <w:t>ll</w:t>
      </w:r>
      <w:r w:rsidR="00000822">
        <w:rPr>
          <w:rFonts w:ascii="Times New Roman" w:hAnsi="Times New Roman" w:cs="Times New Roman"/>
          <w:color w:val="000000" w:themeColor="text1"/>
        </w:rPr>
        <w:t xml:space="preserve"> o</w:t>
      </w:r>
      <w:r w:rsidR="00764EDB">
        <w:rPr>
          <w:rFonts w:ascii="Times New Roman" w:hAnsi="Times New Roman" w:cs="Times New Roman"/>
          <w:color w:val="000000" w:themeColor="text1"/>
        </w:rPr>
        <w:t>f the models performed similarly at self-predicting SST trends</w:t>
      </w:r>
      <w:r w:rsidR="00000822">
        <w:rPr>
          <w:rFonts w:ascii="Times New Roman" w:hAnsi="Times New Roman" w:cs="Times New Roman"/>
          <w:color w:val="000000" w:themeColor="text1"/>
        </w:rPr>
        <w:t>.</w:t>
      </w:r>
      <w:r w:rsidR="00026CAE" w:rsidRPr="007262A1">
        <w:rPr>
          <w:rFonts w:ascii="Times New Roman" w:hAnsi="Times New Roman" w:cs="Times New Roman"/>
          <w:color w:val="000000" w:themeColor="text1"/>
        </w:rPr>
        <w:t xml:space="preserve"> </w:t>
      </w:r>
      <w:r w:rsidR="00142EF7" w:rsidRPr="007262A1">
        <w:rPr>
          <w:rFonts w:ascii="Times New Roman" w:hAnsi="Times New Roman" w:cs="Times New Roman"/>
        </w:rPr>
        <w:t>Mean correlation between all the other ensemble members and the “truth” is greater than .8 for all individual models, at all region sizes, and all lead times out to 6 months.</w:t>
      </w:r>
      <w:r w:rsidR="00764EDB">
        <w:rPr>
          <w:rFonts w:ascii="Times New Roman" w:hAnsi="Times New Roman" w:cs="Times New Roman"/>
        </w:rPr>
        <w:t xml:space="preserve"> </w:t>
      </w:r>
      <w:r w:rsidR="00142EF7" w:rsidRPr="007262A1">
        <w:rPr>
          <w:rFonts w:ascii="Times New Roman" w:hAnsi="Times New Roman" w:cs="Times New Roman"/>
        </w:rPr>
        <w:t xml:space="preserve">However, this is not the case for precipitation trends. </w:t>
      </w:r>
      <w:r w:rsidR="00083D62" w:rsidRPr="007262A1">
        <w:rPr>
          <w:rFonts w:ascii="Times New Roman" w:hAnsi="Times New Roman" w:cs="Times New Roman"/>
        </w:rPr>
        <w:t>With</w:t>
      </w:r>
      <w:r w:rsidR="00B458CD" w:rsidRPr="007262A1">
        <w:rPr>
          <w:rFonts w:ascii="Times New Roman" w:hAnsi="Times New Roman" w:cs="Times New Roman"/>
        </w:rPr>
        <w:t xml:space="preserve"> only</w:t>
      </w:r>
      <w:r w:rsidR="00083D62" w:rsidRPr="007262A1">
        <w:rPr>
          <w:rFonts w:ascii="Times New Roman" w:hAnsi="Times New Roman" w:cs="Times New Roman"/>
        </w:rPr>
        <w:t xml:space="preserve"> </w:t>
      </w:r>
      <w:r w:rsidR="00026CAE" w:rsidRPr="007262A1">
        <w:rPr>
          <w:rFonts w:ascii="Times New Roman" w:hAnsi="Times New Roman" w:cs="Times New Roman"/>
        </w:rPr>
        <w:t>a</w:t>
      </w:r>
      <w:r w:rsidR="00B458CD" w:rsidRPr="007262A1">
        <w:rPr>
          <w:rFonts w:ascii="Times New Roman" w:hAnsi="Times New Roman" w:cs="Times New Roman"/>
        </w:rPr>
        <w:t xml:space="preserve"> </w:t>
      </w:r>
      <w:r w:rsidR="00083D62" w:rsidRPr="007262A1">
        <w:rPr>
          <w:rFonts w:ascii="Times New Roman" w:hAnsi="Times New Roman" w:cs="Times New Roman"/>
        </w:rPr>
        <w:t xml:space="preserve">1-month lead-time the </w:t>
      </w:r>
      <w:r w:rsidR="00026CAE" w:rsidRPr="007262A1">
        <w:rPr>
          <w:rFonts w:ascii="Times New Roman" w:hAnsi="Times New Roman" w:cs="Times New Roman"/>
        </w:rPr>
        <w:t xml:space="preserve">individual models typically </w:t>
      </w:r>
      <w:r w:rsidR="00083D62" w:rsidRPr="007262A1">
        <w:rPr>
          <w:rFonts w:ascii="Times New Roman" w:hAnsi="Times New Roman" w:cs="Times New Roman"/>
        </w:rPr>
        <w:t>have an</w:t>
      </w:r>
      <w:r w:rsidR="0084580F">
        <w:rPr>
          <w:rFonts w:ascii="Times New Roman" w:hAnsi="Times New Roman" w:cs="Times New Roman"/>
        </w:rPr>
        <w:t xml:space="preserve"> average correlation value of .8</w:t>
      </w:r>
      <w:r w:rsidR="00026CAE" w:rsidRPr="007262A1">
        <w:rPr>
          <w:rFonts w:ascii="Times New Roman" w:hAnsi="Times New Roman" w:cs="Times New Roman"/>
        </w:rPr>
        <w:t xml:space="preserve"> for the la</w:t>
      </w:r>
      <w:r w:rsidR="00B458CD" w:rsidRPr="007262A1">
        <w:rPr>
          <w:rFonts w:ascii="Times New Roman" w:hAnsi="Times New Roman" w:cs="Times New Roman"/>
        </w:rPr>
        <w:t>rgest region sizes, but average</w:t>
      </w:r>
      <w:r w:rsidR="00026CAE" w:rsidRPr="007262A1">
        <w:rPr>
          <w:rFonts w:ascii="Times New Roman" w:hAnsi="Times New Roman" w:cs="Times New Roman"/>
        </w:rPr>
        <w:t xml:space="preserve"> correlation values dramatically decrease</w:t>
      </w:r>
      <w:r w:rsidR="00B458CD" w:rsidRPr="007262A1">
        <w:rPr>
          <w:rFonts w:ascii="Times New Roman" w:hAnsi="Times New Roman" w:cs="Times New Roman"/>
        </w:rPr>
        <w:t xml:space="preserve"> and the spreads of correlations increase</w:t>
      </w:r>
      <w:r w:rsidR="00026CAE" w:rsidRPr="007262A1">
        <w:rPr>
          <w:rFonts w:ascii="Times New Roman" w:hAnsi="Times New Roman" w:cs="Times New Roman"/>
        </w:rPr>
        <w:t xml:space="preserve"> as the </w:t>
      </w:r>
      <w:r w:rsidR="00026CAE" w:rsidRPr="007262A1">
        <w:rPr>
          <w:rFonts w:ascii="Times New Roman" w:hAnsi="Times New Roman" w:cs="Times New Roman"/>
        </w:rPr>
        <w:lastRenderedPageBreak/>
        <w:t>region size shrinks.</w:t>
      </w:r>
      <w:r w:rsidR="00083D62" w:rsidRPr="007262A1">
        <w:rPr>
          <w:rFonts w:ascii="Times New Roman" w:hAnsi="Times New Roman" w:cs="Times New Roman"/>
        </w:rPr>
        <w:t xml:space="preserve"> </w:t>
      </w:r>
      <w:r w:rsidR="00B458CD" w:rsidRPr="007262A1">
        <w:rPr>
          <w:rFonts w:ascii="Times New Roman" w:hAnsi="Times New Roman" w:cs="Times New Roman"/>
        </w:rPr>
        <w:t>Therefore, not only do the models fail to accurately represent observed precipitation trends</w:t>
      </w:r>
      <w:r>
        <w:rPr>
          <w:rFonts w:ascii="Times New Roman" w:hAnsi="Times New Roman" w:cs="Times New Roman"/>
        </w:rPr>
        <w:t>, the have very little homogenous predictability as well</w:t>
      </w:r>
      <w:r w:rsidR="00B458CD" w:rsidRPr="007262A1">
        <w:rPr>
          <w:rFonts w:ascii="Times New Roman" w:hAnsi="Times New Roman" w:cs="Times New Roman"/>
        </w:rPr>
        <w:t xml:space="preserve">. This result is not surprising, as it is well known that </w:t>
      </w:r>
      <w:r w:rsidR="0077641D">
        <w:rPr>
          <w:rFonts w:ascii="Times New Roman" w:hAnsi="Times New Roman" w:cs="Times New Roman"/>
        </w:rPr>
        <w:t>forecast skill for precipitation is considerably lower than SST (Kirtman et al. 2014).</w:t>
      </w:r>
    </w:p>
    <w:p w14:paraId="3E8F2CE4" w14:textId="0B338181" w:rsidR="00154C21" w:rsidRPr="007262A1" w:rsidRDefault="00B458CD" w:rsidP="001D6475">
      <w:pPr>
        <w:spacing w:line="480" w:lineRule="auto"/>
        <w:outlineLvl w:val="0"/>
        <w:rPr>
          <w:rFonts w:ascii="Times New Roman" w:hAnsi="Times New Roman" w:cs="Times New Roman"/>
          <w:b/>
        </w:rPr>
      </w:pPr>
      <w:commentRangeStart w:id="5"/>
      <w:r w:rsidRPr="007262A1">
        <w:rPr>
          <w:rFonts w:ascii="Times New Roman" w:hAnsi="Times New Roman" w:cs="Times New Roman"/>
          <w:b/>
        </w:rPr>
        <w:t>Conclusions and Summary</w:t>
      </w:r>
      <w:commentRangeEnd w:id="5"/>
      <w:r w:rsidR="00415139">
        <w:rPr>
          <w:rStyle w:val="CommentReference"/>
        </w:rPr>
        <w:commentReference w:id="5"/>
      </w:r>
    </w:p>
    <w:p w14:paraId="6037D6F5" w14:textId="3244FCD9" w:rsidR="00154C21" w:rsidRPr="007262A1" w:rsidRDefault="00154C21" w:rsidP="008D504D">
      <w:pPr>
        <w:spacing w:line="480" w:lineRule="auto"/>
        <w:ind w:firstLine="720"/>
        <w:rPr>
          <w:rFonts w:ascii="Times New Roman" w:hAnsi="Times New Roman" w:cs="Times New Roman"/>
        </w:rPr>
      </w:pPr>
      <w:r w:rsidRPr="007262A1">
        <w:rPr>
          <w:rFonts w:ascii="Times New Roman" w:hAnsi="Times New Roman" w:cs="Times New Roman"/>
        </w:rPr>
        <w:t xml:space="preserve">Traditionally, one would determine </w:t>
      </w:r>
      <w:r w:rsidR="009A384C">
        <w:rPr>
          <w:rFonts w:ascii="Times New Roman" w:hAnsi="Times New Roman" w:cs="Times New Roman"/>
        </w:rPr>
        <w:t xml:space="preserve">a model’s regional forecast skill </w:t>
      </w:r>
      <w:r w:rsidRPr="007262A1">
        <w:rPr>
          <w:rFonts w:ascii="Times New Roman" w:hAnsi="Times New Roman" w:cs="Times New Roman"/>
        </w:rPr>
        <w:t xml:space="preserve">by </w:t>
      </w:r>
      <w:r w:rsidR="009A384C">
        <w:rPr>
          <w:rFonts w:ascii="Times New Roman" w:hAnsi="Times New Roman" w:cs="Times New Roman"/>
        </w:rPr>
        <w:t xml:space="preserve">evaluating </w:t>
      </w:r>
      <w:r w:rsidRPr="007262A1">
        <w:rPr>
          <w:rFonts w:ascii="Times New Roman" w:hAnsi="Times New Roman" w:cs="Times New Roman"/>
        </w:rPr>
        <w:t xml:space="preserve">correlation patterns on a global map, as in </w:t>
      </w:r>
      <w:r w:rsidR="00C86267" w:rsidRPr="007262A1">
        <w:rPr>
          <w:rFonts w:ascii="Times New Roman" w:hAnsi="Times New Roman" w:cs="Times New Roman"/>
        </w:rPr>
        <w:t xml:space="preserve">the first portion of </w:t>
      </w:r>
      <w:r w:rsidRPr="007262A1">
        <w:rPr>
          <w:rFonts w:ascii="Times New Roman" w:hAnsi="Times New Roman" w:cs="Times New Roman"/>
        </w:rPr>
        <w:t>the previous section.</w:t>
      </w:r>
      <w:r w:rsidR="00AE50DA" w:rsidRPr="007262A1">
        <w:rPr>
          <w:rFonts w:ascii="Times New Roman" w:hAnsi="Times New Roman" w:cs="Times New Roman"/>
        </w:rPr>
        <w:t xml:space="preserve"> </w:t>
      </w:r>
      <w:r w:rsidR="00AE50DA" w:rsidRPr="00F33ED3">
        <w:rPr>
          <w:rFonts w:ascii="Times New Roman" w:hAnsi="Times New Roman" w:cs="Times New Roman"/>
        </w:rPr>
        <w:t>However,</w:t>
      </w:r>
      <w:r w:rsidR="006C5E57" w:rsidRPr="00F33ED3">
        <w:rPr>
          <w:rFonts w:ascii="Times New Roman" w:hAnsi="Times New Roman" w:cs="Times New Roman"/>
        </w:rPr>
        <w:t xml:space="preserve"> when looking at global maps it i</w:t>
      </w:r>
      <w:r w:rsidR="00AE50DA" w:rsidRPr="00F33ED3">
        <w:rPr>
          <w:rFonts w:ascii="Times New Roman" w:hAnsi="Times New Roman" w:cs="Times New Roman"/>
        </w:rPr>
        <w:t>s difficult to discern at what scales the models maintain predictability and what i</w:t>
      </w:r>
      <w:r w:rsidR="00F33ED3" w:rsidRPr="00F33ED3">
        <w:rPr>
          <w:rFonts w:ascii="Times New Roman" w:hAnsi="Times New Roman" w:cs="Times New Roman"/>
        </w:rPr>
        <w:t>s the cutoff at which the models</w:t>
      </w:r>
      <w:r w:rsidR="00F33ED3">
        <w:rPr>
          <w:rFonts w:ascii="Times New Roman" w:hAnsi="Times New Roman" w:cs="Times New Roman"/>
        </w:rPr>
        <w:t>’</w:t>
      </w:r>
      <w:r w:rsidR="00F33ED3" w:rsidRPr="00F33ED3">
        <w:rPr>
          <w:rFonts w:ascii="Times New Roman" w:hAnsi="Times New Roman" w:cs="Times New Roman"/>
        </w:rPr>
        <w:t xml:space="preserve"> trends</w:t>
      </w:r>
      <w:r w:rsidR="00AE50DA" w:rsidRPr="00F33ED3">
        <w:rPr>
          <w:rFonts w:ascii="Times New Roman" w:hAnsi="Times New Roman" w:cs="Times New Roman"/>
        </w:rPr>
        <w:t xml:space="preserve"> are no longer </w:t>
      </w:r>
      <w:r w:rsidR="00F33ED3" w:rsidRPr="00F33ED3">
        <w:rPr>
          <w:rFonts w:ascii="Times New Roman" w:hAnsi="Times New Roman" w:cs="Times New Roman"/>
        </w:rPr>
        <w:t>trustworthy</w:t>
      </w:r>
      <w:r w:rsidR="00AE50DA" w:rsidRPr="00F33ED3">
        <w:rPr>
          <w:rFonts w:ascii="Times New Roman" w:hAnsi="Times New Roman" w:cs="Times New Roman"/>
        </w:rPr>
        <w:t>.</w:t>
      </w:r>
      <w:r w:rsidR="001D6475">
        <w:rPr>
          <w:rFonts w:ascii="Times New Roman" w:hAnsi="Times New Roman" w:cs="Times New Roman"/>
        </w:rPr>
        <w:t xml:space="preserve"> </w:t>
      </w:r>
      <w:r w:rsidRPr="007262A1">
        <w:rPr>
          <w:rFonts w:ascii="Times New Roman" w:hAnsi="Times New Roman" w:cs="Times New Roman"/>
        </w:rPr>
        <w:t>The MCM does not single out particular regions th</w:t>
      </w:r>
      <w:r w:rsidR="00F33ED3">
        <w:rPr>
          <w:rFonts w:ascii="Times New Roman" w:hAnsi="Times New Roman" w:cs="Times New Roman"/>
        </w:rPr>
        <w:t>at are more predictable;</w:t>
      </w:r>
      <w:r w:rsidRPr="007262A1">
        <w:rPr>
          <w:rFonts w:ascii="Times New Roman" w:hAnsi="Times New Roman" w:cs="Times New Roman"/>
        </w:rPr>
        <w:t xml:space="preserve"> it</w:t>
      </w:r>
      <w:r w:rsidR="00C86267" w:rsidRPr="007262A1">
        <w:rPr>
          <w:rFonts w:ascii="Times New Roman" w:hAnsi="Times New Roman" w:cs="Times New Roman"/>
        </w:rPr>
        <w:t xml:space="preserve"> </w:t>
      </w:r>
      <w:r w:rsidR="00AE50DA" w:rsidRPr="007262A1">
        <w:rPr>
          <w:rFonts w:ascii="Times New Roman" w:hAnsi="Times New Roman" w:cs="Times New Roman"/>
        </w:rPr>
        <w:t xml:space="preserve">gives an idea of which individual models or model ensembles are more accurate at regional scales in general and at what scales models lose all </w:t>
      </w:r>
      <w:r w:rsidR="008D504D" w:rsidRPr="007262A1">
        <w:rPr>
          <w:rFonts w:ascii="Times New Roman" w:hAnsi="Times New Roman" w:cs="Times New Roman"/>
        </w:rPr>
        <w:t>predictability</w:t>
      </w:r>
      <w:r w:rsidR="00AE50DA" w:rsidRPr="007262A1">
        <w:rPr>
          <w:rFonts w:ascii="Times New Roman" w:hAnsi="Times New Roman" w:cs="Times New Roman"/>
        </w:rPr>
        <w:t>.</w:t>
      </w:r>
      <w:r w:rsidR="00F33ED3">
        <w:rPr>
          <w:rFonts w:ascii="Times New Roman" w:hAnsi="Times New Roman" w:cs="Times New Roman"/>
        </w:rPr>
        <w:t xml:space="preserve"> However, the findings of the MCM can be utilized to determine if a region is well predicted compared to all other regions of that dimension. </w:t>
      </w:r>
    </w:p>
    <w:p w14:paraId="7C6EB2C4" w14:textId="4F53F29A" w:rsidR="008D504D" w:rsidRPr="007262A1" w:rsidRDefault="008D504D" w:rsidP="008D504D">
      <w:pPr>
        <w:spacing w:line="480" w:lineRule="auto"/>
        <w:rPr>
          <w:rFonts w:ascii="Times New Roman" w:hAnsi="Times New Roman" w:cs="Times New Roman"/>
        </w:rPr>
      </w:pPr>
      <w:r w:rsidRPr="007262A1">
        <w:rPr>
          <w:rFonts w:ascii="Times New Roman" w:hAnsi="Times New Roman" w:cs="Times New Roman"/>
        </w:rPr>
        <w:tab/>
        <w:t xml:space="preserve">Applying the MCM on the NMME average SST and precipitation trends from 1981-2010 reveals that there is very little </w:t>
      </w:r>
      <w:r w:rsidR="00F33ED3">
        <w:rPr>
          <w:rFonts w:ascii="Times New Roman" w:hAnsi="Times New Roman" w:cs="Times New Roman"/>
        </w:rPr>
        <w:t>forecast skill</w:t>
      </w:r>
      <w:r w:rsidRPr="007262A1">
        <w:rPr>
          <w:rFonts w:ascii="Times New Roman" w:hAnsi="Times New Roman" w:cs="Times New Roman"/>
        </w:rPr>
        <w:t xml:space="preserve"> at regional scales when the models are run with a 1-month lead time, and there is no </w:t>
      </w:r>
      <w:r w:rsidR="00F33ED3">
        <w:rPr>
          <w:rFonts w:ascii="Times New Roman" w:hAnsi="Times New Roman" w:cs="Times New Roman"/>
        </w:rPr>
        <w:t>forecast skill</w:t>
      </w:r>
      <w:r w:rsidRPr="007262A1">
        <w:rPr>
          <w:rFonts w:ascii="Times New Roman" w:hAnsi="Times New Roman" w:cs="Times New Roman"/>
        </w:rPr>
        <w:t xml:space="preserve"> when the models are run with longer lead </w:t>
      </w:r>
      <w:r w:rsidR="006C5E57">
        <w:rPr>
          <w:rFonts w:ascii="Times New Roman" w:hAnsi="Times New Roman" w:cs="Times New Roman"/>
        </w:rPr>
        <w:t>times</w:t>
      </w:r>
      <w:r w:rsidRPr="007262A1">
        <w:rPr>
          <w:rFonts w:ascii="Times New Roman" w:hAnsi="Times New Roman" w:cs="Times New Roman"/>
        </w:rPr>
        <w:t>.</w:t>
      </w:r>
      <w:r w:rsidR="003C4BD0" w:rsidRPr="007262A1">
        <w:rPr>
          <w:rFonts w:ascii="Times New Roman" w:hAnsi="Times New Roman" w:cs="Times New Roman"/>
        </w:rPr>
        <w:t xml:space="preserve"> Even though there is some</w:t>
      </w:r>
      <w:r w:rsidR="004002B4">
        <w:rPr>
          <w:rFonts w:ascii="Times New Roman" w:hAnsi="Times New Roman" w:cs="Times New Roman"/>
        </w:rPr>
        <w:t xml:space="preserve"> forecast</w:t>
      </w:r>
      <w:r w:rsidR="00F071E9">
        <w:rPr>
          <w:rFonts w:ascii="Times New Roman" w:hAnsi="Times New Roman" w:cs="Times New Roman"/>
        </w:rPr>
        <w:t xml:space="preserve"> skill</w:t>
      </w:r>
      <w:r w:rsidR="003C4BD0" w:rsidRPr="007262A1">
        <w:rPr>
          <w:rFonts w:ascii="Times New Roman" w:hAnsi="Times New Roman" w:cs="Times New Roman"/>
        </w:rPr>
        <w:t xml:space="preserve"> at a 1-month lead time, the results still point to model shortcomings. Given that the models are being fed observations at the beginning of every mo</w:t>
      </w:r>
      <w:r w:rsidR="000707B7" w:rsidRPr="007262A1">
        <w:rPr>
          <w:rFonts w:ascii="Times New Roman" w:hAnsi="Times New Roman" w:cs="Times New Roman"/>
        </w:rPr>
        <w:t xml:space="preserve">nth, discrepancies between the models and observations </w:t>
      </w:r>
      <w:r w:rsidR="003C4BD0" w:rsidRPr="007262A1">
        <w:rPr>
          <w:rFonts w:ascii="Times New Roman" w:hAnsi="Times New Roman" w:cs="Times New Roman"/>
        </w:rPr>
        <w:t>must be a result of model failure and not</w:t>
      </w:r>
      <w:r w:rsidR="000707B7" w:rsidRPr="007262A1">
        <w:rPr>
          <w:rFonts w:ascii="Times New Roman" w:hAnsi="Times New Roman" w:cs="Times New Roman"/>
        </w:rPr>
        <w:t xml:space="preserve"> natural variability. Also there are significant model deficiencies</w:t>
      </w:r>
      <w:r w:rsidR="004002B4">
        <w:rPr>
          <w:rFonts w:ascii="Times New Roman" w:hAnsi="Times New Roman" w:cs="Times New Roman"/>
        </w:rPr>
        <w:t xml:space="preserve"> at the</w:t>
      </w:r>
      <w:r w:rsidR="00C66174" w:rsidRPr="007262A1">
        <w:rPr>
          <w:rFonts w:ascii="Times New Roman" w:hAnsi="Times New Roman" w:cs="Times New Roman"/>
        </w:rPr>
        <w:t>s</w:t>
      </w:r>
      <w:r w:rsidR="004002B4">
        <w:rPr>
          <w:rFonts w:ascii="Times New Roman" w:hAnsi="Times New Roman" w:cs="Times New Roman"/>
        </w:rPr>
        <w:t>e</w:t>
      </w:r>
      <w:r w:rsidR="00C66174" w:rsidRPr="007262A1">
        <w:rPr>
          <w:rFonts w:ascii="Times New Roman" w:hAnsi="Times New Roman" w:cs="Times New Roman"/>
        </w:rPr>
        <w:t xml:space="preserve"> scale</w:t>
      </w:r>
      <w:r w:rsidR="004002B4">
        <w:rPr>
          <w:rFonts w:ascii="Times New Roman" w:hAnsi="Times New Roman" w:cs="Times New Roman"/>
        </w:rPr>
        <w:t>s</w:t>
      </w:r>
      <w:r w:rsidR="00C66174" w:rsidRPr="007262A1">
        <w:rPr>
          <w:rFonts w:ascii="Times New Roman" w:hAnsi="Times New Roman" w:cs="Times New Roman"/>
        </w:rPr>
        <w:t xml:space="preserve"> to develop such</w:t>
      </w:r>
      <w:r w:rsidR="000707B7" w:rsidRPr="007262A1">
        <w:rPr>
          <w:rFonts w:ascii="Times New Roman" w:hAnsi="Times New Roman" w:cs="Times New Roman"/>
        </w:rPr>
        <w:t xml:space="preserve"> low mean correlation and </w:t>
      </w:r>
      <w:r w:rsidR="000707B7" w:rsidRPr="007262A1">
        <w:rPr>
          <w:rFonts w:ascii="Times New Roman" w:hAnsi="Times New Roman" w:cs="Times New Roman"/>
        </w:rPr>
        <w:lastRenderedPageBreak/>
        <w:t>large correlation spread at smaller regional scales</w:t>
      </w:r>
      <w:r w:rsidR="00C66174" w:rsidRPr="007262A1">
        <w:rPr>
          <w:rFonts w:ascii="Times New Roman" w:hAnsi="Times New Roman" w:cs="Times New Roman"/>
        </w:rPr>
        <w:t xml:space="preserve"> after merely one month.</w:t>
      </w:r>
      <w:r w:rsidR="002A0AAB" w:rsidRPr="007262A1">
        <w:rPr>
          <w:rFonts w:ascii="Times New Roman" w:hAnsi="Times New Roman" w:cs="Times New Roman"/>
        </w:rPr>
        <w:t xml:space="preserve"> These findings are consistent with the assertion that GCMS are </w:t>
      </w:r>
      <w:r w:rsidR="00F071E9">
        <w:rPr>
          <w:rFonts w:ascii="Times New Roman" w:hAnsi="Times New Roman" w:cs="Times New Roman"/>
        </w:rPr>
        <w:t>un</w:t>
      </w:r>
      <w:r w:rsidR="002A0AAB" w:rsidRPr="007262A1">
        <w:rPr>
          <w:rFonts w:ascii="Times New Roman" w:hAnsi="Times New Roman" w:cs="Times New Roman"/>
        </w:rPr>
        <w:t xml:space="preserve">reliable at regional scales. </w:t>
      </w:r>
    </w:p>
    <w:p w14:paraId="310F0824" w14:textId="7A40495B" w:rsidR="003C4BD0" w:rsidRDefault="00C93DC4" w:rsidP="008D504D">
      <w:pPr>
        <w:spacing w:line="480" w:lineRule="auto"/>
        <w:rPr>
          <w:rFonts w:ascii="Times New Roman" w:hAnsi="Times New Roman" w:cs="Times New Roman"/>
        </w:rPr>
      </w:pPr>
      <w:r w:rsidRPr="007262A1">
        <w:rPr>
          <w:rFonts w:ascii="Times New Roman" w:hAnsi="Times New Roman" w:cs="Times New Roman"/>
        </w:rPr>
        <w:tab/>
        <w:t>The MCM can also be used along with a “perfect model assumption” to perform homogeneous tests on the individual models that comprise the NMME to quantify model predictability at various spatial scales.</w:t>
      </w:r>
      <w:r w:rsidR="001D6475">
        <w:rPr>
          <w:rFonts w:ascii="Times New Roman" w:hAnsi="Times New Roman" w:cs="Times New Roman"/>
        </w:rPr>
        <w:t xml:space="preserve"> </w:t>
      </w:r>
      <w:r w:rsidR="00CA27F8" w:rsidRPr="007262A1">
        <w:rPr>
          <w:rFonts w:ascii="Times New Roman" w:hAnsi="Times New Roman" w:cs="Times New Roman"/>
        </w:rPr>
        <w:t xml:space="preserve">All of the models were consistent from one ensemble run to the next in regards to SST. However, this was not the case for precipitation trends. Even with monthly re-initializations with observations the models are unable to confidently recreate their own precipitation trends. </w:t>
      </w:r>
    </w:p>
    <w:p w14:paraId="008821A7" w14:textId="77777777" w:rsidR="00C15A1D" w:rsidRDefault="0054252D" w:rsidP="008D504D">
      <w:pPr>
        <w:spacing w:line="480" w:lineRule="auto"/>
        <w:rPr>
          <w:rFonts w:ascii="Times New Roman" w:hAnsi="Times New Roman" w:cs="Times New Roman"/>
        </w:rPr>
      </w:pPr>
      <w:r>
        <w:rPr>
          <w:rFonts w:ascii="Times New Roman" w:hAnsi="Times New Roman" w:cs="Times New Roman"/>
        </w:rPr>
        <w:tab/>
      </w:r>
      <w:r w:rsidR="00716F14">
        <w:rPr>
          <w:rFonts w:ascii="Times New Roman" w:hAnsi="Times New Roman" w:cs="Times New Roman"/>
        </w:rPr>
        <w:t>Using the MCM as a measure with which to assess the trustworthiness of a regional trend forecast was also explored. Precipitation trends over the entirety of North America, the southeastern United States, and the state of Florida were compared to MCM results for 60</w:t>
      </w:r>
      <w:r w:rsidR="00716F14" w:rsidRPr="007262A1">
        <w:rPr>
          <w:rFonts w:ascii="Times New Roman" w:hAnsi="Times New Roman" w:cs="Times New Roman"/>
        </w:rPr>
        <w:t>°</w:t>
      </w:r>
      <w:r w:rsidR="00716F14">
        <w:rPr>
          <w:rFonts w:ascii="Times New Roman" w:hAnsi="Times New Roman" w:cs="Times New Roman"/>
        </w:rPr>
        <w:t>, 20</w:t>
      </w:r>
      <w:r w:rsidR="00716F14" w:rsidRPr="007262A1">
        <w:rPr>
          <w:rFonts w:ascii="Times New Roman" w:hAnsi="Times New Roman" w:cs="Times New Roman"/>
        </w:rPr>
        <w:t>°</w:t>
      </w:r>
      <w:r w:rsidR="00716F14">
        <w:rPr>
          <w:rFonts w:ascii="Times New Roman" w:hAnsi="Times New Roman" w:cs="Times New Roman"/>
        </w:rPr>
        <w:t>, and 8</w:t>
      </w:r>
      <w:r w:rsidR="00716F14" w:rsidRPr="007262A1">
        <w:rPr>
          <w:rFonts w:ascii="Times New Roman" w:hAnsi="Times New Roman" w:cs="Times New Roman"/>
        </w:rPr>
        <w:t>°</w:t>
      </w:r>
      <w:r w:rsidR="00716F14">
        <w:rPr>
          <w:rFonts w:ascii="Times New Roman" w:hAnsi="Times New Roman" w:cs="Times New Roman"/>
        </w:rPr>
        <w:t xml:space="preserve"> dimensions respectively. At a glance, precipitation trends </w:t>
      </w:r>
      <w:r w:rsidR="00C15A1D">
        <w:rPr>
          <w:rFonts w:ascii="Times New Roman" w:hAnsi="Times New Roman" w:cs="Times New Roman"/>
        </w:rPr>
        <w:t>for North America are a fair likeness to observations, therefore North America is expected to be an area with good forecast skill. Compared to the MCM, North American trends are well modeled given a 1-month lead time; however, with a longer, 6-month lead time North American precipitation trends appear to be more poorly correlated with observations than most 60</w:t>
      </w:r>
      <w:r w:rsidR="00C15A1D" w:rsidRPr="007262A1">
        <w:rPr>
          <w:rFonts w:ascii="Times New Roman" w:hAnsi="Times New Roman" w:cs="Times New Roman"/>
        </w:rPr>
        <w:t>°</w:t>
      </w:r>
      <w:r w:rsidR="00C15A1D">
        <w:rPr>
          <w:rFonts w:ascii="Times New Roman" w:hAnsi="Times New Roman" w:cs="Times New Roman"/>
        </w:rPr>
        <w:t xml:space="preserve"> regions according to the MCM. </w:t>
      </w:r>
    </w:p>
    <w:p w14:paraId="399E2402" w14:textId="12D38086" w:rsidR="0054252D" w:rsidRDefault="00C15A1D" w:rsidP="008D504D">
      <w:pPr>
        <w:spacing w:line="480" w:lineRule="auto"/>
        <w:rPr>
          <w:rFonts w:ascii="Times New Roman" w:hAnsi="Times New Roman" w:cs="Times New Roman"/>
        </w:rPr>
      </w:pPr>
      <w:r>
        <w:rPr>
          <w:rFonts w:ascii="Times New Roman" w:hAnsi="Times New Roman" w:cs="Times New Roman"/>
        </w:rPr>
        <w:tab/>
      </w:r>
      <w:r w:rsidR="00EA683C">
        <w:rPr>
          <w:rFonts w:ascii="Times New Roman" w:hAnsi="Times New Roman" w:cs="Times New Roman"/>
        </w:rPr>
        <w:t>One specific motivation behind this application of the MCM was to see if it would lend confidence to forecasted precipitation trends for the planning of Everglades restoration. Currently, GCMs project a -10% to +10% change in precipitation by 2060 for south Florida. Unfortunately, the 133 NMME precipitation trend patterns for Florida correlated with observations compared the MCM results for an 8</w:t>
      </w:r>
      <w:r w:rsidR="00EA683C" w:rsidRPr="007262A1">
        <w:rPr>
          <w:rFonts w:ascii="Times New Roman" w:hAnsi="Times New Roman" w:cs="Times New Roman"/>
        </w:rPr>
        <w:t>°</w:t>
      </w:r>
      <w:r w:rsidR="00EA683C">
        <w:rPr>
          <w:rFonts w:ascii="Times New Roman" w:hAnsi="Times New Roman" w:cs="Times New Roman"/>
        </w:rPr>
        <w:t xml:space="preserve"> region dimension do not impart significant confidence in the GCM projections. Florida has a higher </w:t>
      </w:r>
      <w:r w:rsidR="00EA683C">
        <w:rPr>
          <w:rFonts w:ascii="Times New Roman" w:hAnsi="Times New Roman" w:cs="Times New Roman"/>
        </w:rPr>
        <w:lastRenderedPageBreak/>
        <w:t>correlation with observations than the MCM for a 1-month lead time, but performs roughly equal to the MCM with 3-</w:t>
      </w:r>
      <w:r w:rsidR="005D4418">
        <w:rPr>
          <w:rFonts w:ascii="Times New Roman" w:hAnsi="Times New Roman" w:cs="Times New Roman"/>
        </w:rPr>
        <w:t>month a 6-month lead times. Despite Florida appearing to be a well modeled region compared to other 8</w:t>
      </w:r>
      <w:r w:rsidR="005D4418" w:rsidRPr="007262A1">
        <w:rPr>
          <w:rFonts w:ascii="Times New Roman" w:hAnsi="Times New Roman" w:cs="Times New Roman"/>
        </w:rPr>
        <w:t>°</w:t>
      </w:r>
      <w:r w:rsidR="005D4418">
        <w:rPr>
          <w:rFonts w:ascii="Times New Roman" w:hAnsi="Times New Roman" w:cs="Times New Roman"/>
        </w:rPr>
        <w:t xml:space="preserve"> regions at a 1-month lead-time these results do not instill confidence for forecasts made</w:t>
      </w:r>
      <w:r w:rsidR="00AC272B">
        <w:rPr>
          <w:rFonts w:ascii="Times New Roman" w:hAnsi="Times New Roman" w:cs="Times New Roman"/>
        </w:rPr>
        <w:t xml:space="preserve"> with longer lead-times. A well-</w:t>
      </w:r>
      <w:r w:rsidR="005D4418">
        <w:rPr>
          <w:rFonts w:ascii="Times New Roman" w:hAnsi="Times New Roman" w:cs="Times New Roman"/>
        </w:rPr>
        <w:t>forecasted area with a 1-month lead-time could be a one of the poorer forecasted regions at a longer lead-time as in the case of the North American region in this study.</w:t>
      </w:r>
      <w:r w:rsidR="00EA683C">
        <w:rPr>
          <w:rFonts w:ascii="Times New Roman" w:hAnsi="Times New Roman" w:cs="Times New Roman"/>
        </w:rPr>
        <w:t xml:space="preserve">   </w:t>
      </w:r>
    </w:p>
    <w:p w14:paraId="34AD0294" w14:textId="77777777" w:rsidR="00716F14" w:rsidRPr="007262A1" w:rsidRDefault="00716F14" w:rsidP="008D504D">
      <w:pPr>
        <w:spacing w:line="480" w:lineRule="auto"/>
        <w:rPr>
          <w:rFonts w:ascii="Times New Roman" w:hAnsi="Times New Roman" w:cs="Times New Roman"/>
        </w:rPr>
      </w:pPr>
    </w:p>
    <w:p w14:paraId="1AF7ADB5" w14:textId="27A3604E" w:rsidR="00CA27F8" w:rsidRDefault="00CA27F8" w:rsidP="008D504D">
      <w:pPr>
        <w:spacing w:line="480" w:lineRule="auto"/>
      </w:pPr>
    </w:p>
    <w:p w14:paraId="021A7D57" w14:textId="77777777" w:rsidR="0034520E" w:rsidRDefault="0034520E" w:rsidP="008D504D">
      <w:pPr>
        <w:spacing w:line="480" w:lineRule="auto"/>
      </w:pPr>
    </w:p>
    <w:p w14:paraId="1C39EB77" w14:textId="77777777" w:rsidR="0034520E" w:rsidRDefault="0034520E" w:rsidP="008D504D">
      <w:pPr>
        <w:spacing w:line="480" w:lineRule="auto"/>
      </w:pPr>
    </w:p>
    <w:p w14:paraId="438E7365" w14:textId="77777777" w:rsidR="0034520E" w:rsidRDefault="0034520E" w:rsidP="008D504D">
      <w:pPr>
        <w:spacing w:line="480" w:lineRule="auto"/>
      </w:pPr>
    </w:p>
    <w:p w14:paraId="67175D1A" w14:textId="77777777" w:rsidR="0034520E" w:rsidRDefault="0034520E" w:rsidP="008D504D">
      <w:pPr>
        <w:spacing w:line="480" w:lineRule="auto"/>
      </w:pPr>
    </w:p>
    <w:p w14:paraId="1D008702" w14:textId="77777777" w:rsidR="0034520E" w:rsidRDefault="0034520E" w:rsidP="008D504D">
      <w:pPr>
        <w:spacing w:line="480" w:lineRule="auto"/>
      </w:pPr>
    </w:p>
    <w:p w14:paraId="55D2B94B" w14:textId="77777777" w:rsidR="0034520E" w:rsidRDefault="0034520E" w:rsidP="008D504D">
      <w:pPr>
        <w:spacing w:line="480" w:lineRule="auto"/>
      </w:pPr>
    </w:p>
    <w:p w14:paraId="50A04641" w14:textId="77777777" w:rsidR="004C386B" w:rsidRDefault="004C386B" w:rsidP="008D504D">
      <w:pPr>
        <w:spacing w:line="480" w:lineRule="auto"/>
      </w:pPr>
    </w:p>
    <w:p w14:paraId="01179F1C" w14:textId="77777777" w:rsidR="004C386B" w:rsidRDefault="004C386B" w:rsidP="008D504D">
      <w:pPr>
        <w:spacing w:line="480" w:lineRule="auto"/>
      </w:pPr>
    </w:p>
    <w:p w14:paraId="54609791" w14:textId="77777777" w:rsidR="004C386B" w:rsidRDefault="004C386B" w:rsidP="008D504D">
      <w:pPr>
        <w:spacing w:line="480" w:lineRule="auto"/>
      </w:pPr>
    </w:p>
    <w:p w14:paraId="339C334D" w14:textId="77777777" w:rsidR="004C386B" w:rsidRDefault="004C386B" w:rsidP="008D504D">
      <w:pPr>
        <w:spacing w:line="480" w:lineRule="auto"/>
      </w:pPr>
    </w:p>
    <w:p w14:paraId="2C705CDD" w14:textId="77777777" w:rsidR="004C386B" w:rsidRDefault="004C386B" w:rsidP="008D504D">
      <w:pPr>
        <w:spacing w:line="480" w:lineRule="auto"/>
      </w:pPr>
    </w:p>
    <w:p w14:paraId="45A3DD8B" w14:textId="77777777" w:rsidR="004C386B" w:rsidRDefault="004C386B" w:rsidP="008D504D">
      <w:pPr>
        <w:spacing w:line="480" w:lineRule="auto"/>
      </w:pPr>
    </w:p>
    <w:p w14:paraId="5D8ABFE9" w14:textId="77777777" w:rsidR="004C386B" w:rsidRDefault="004C386B" w:rsidP="008D504D">
      <w:pPr>
        <w:spacing w:line="480" w:lineRule="auto"/>
      </w:pPr>
    </w:p>
    <w:p w14:paraId="5EE792A8" w14:textId="77777777" w:rsidR="004C386B" w:rsidRDefault="004C386B" w:rsidP="008D504D">
      <w:pPr>
        <w:spacing w:line="480" w:lineRule="auto"/>
      </w:pPr>
    </w:p>
    <w:p w14:paraId="57838796" w14:textId="77777777" w:rsidR="00EC32DB" w:rsidRDefault="00EC32DB" w:rsidP="008D504D">
      <w:pPr>
        <w:spacing w:line="480" w:lineRule="auto"/>
      </w:pPr>
    </w:p>
    <w:p w14:paraId="18E550C6" w14:textId="77777777" w:rsidR="00EC32DB" w:rsidRDefault="00EC32DB" w:rsidP="008D504D">
      <w:pPr>
        <w:spacing w:line="480" w:lineRule="auto"/>
      </w:pPr>
    </w:p>
    <w:p w14:paraId="4B0B02CD" w14:textId="77777777" w:rsidR="004C386B" w:rsidRDefault="004C386B" w:rsidP="008D504D">
      <w:pPr>
        <w:spacing w:line="480" w:lineRule="auto"/>
      </w:pPr>
    </w:p>
    <w:p w14:paraId="59D1BB90" w14:textId="77777777" w:rsidR="0034520E" w:rsidRDefault="0034520E" w:rsidP="008D504D">
      <w:pPr>
        <w:spacing w:line="480" w:lineRule="auto"/>
      </w:pPr>
    </w:p>
    <w:p w14:paraId="5599752C" w14:textId="0430AF1C" w:rsidR="003C6255" w:rsidRPr="003C6255" w:rsidRDefault="003C6255" w:rsidP="001D6475">
      <w:pPr>
        <w:spacing w:line="480" w:lineRule="auto"/>
        <w:outlineLvl w:val="0"/>
        <w:rPr>
          <w:b/>
        </w:rPr>
      </w:pPr>
      <w:r w:rsidRPr="003C6255">
        <w:rPr>
          <w:b/>
        </w:rPr>
        <w:t>References</w:t>
      </w:r>
    </w:p>
    <w:p w14:paraId="773FDACA" w14:textId="347C5836" w:rsidR="00767EFF" w:rsidRPr="007262A1" w:rsidRDefault="00767EFF" w:rsidP="00767EFF">
      <w:pPr>
        <w:shd w:val="clear" w:color="auto" w:fill="FFFFFF"/>
        <w:spacing w:before="199" w:after="199"/>
        <w:textAlignment w:val="baseline"/>
        <w:outlineLvl w:val="1"/>
        <w:rPr>
          <w:rFonts w:ascii="Times New Roman" w:hAnsi="Times New Roman" w:cs="Times New Roman"/>
          <w:sz w:val="20"/>
          <w:szCs w:val="20"/>
        </w:rPr>
      </w:pPr>
      <w:r w:rsidRPr="007262A1">
        <w:rPr>
          <w:rFonts w:ascii="Times New Roman" w:hAnsi="Times New Roman" w:cs="Times New Roman"/>
          <w:sz w:val="20"/>
          <w:szCs w:val="20"/>
        </w:rPr>
        <w:t xml:space="preserve">Adler, R. F., and Coauthors, 2003: The version-2 global precipitation climatology project (GPCP) monthly precipitation analysis (1979-present). </w:t>
      </w:r>
      <w:r w:rsidRPr="007262A1">
        <w:rPr>
          <w:rFonts w:ascii="Times New Roman" w:hAnsi="Times New Roman" w:cs="Times New Roman"/>
          <w:i/>
          <w:sz w:val="20"/>
          <w:szCs w:val="20"/>
        </w:rPr>
        <w:t>J Hydrometeor</w:t>
      </w:r>
      <w:r w:rsidRPr="007262A1">
        <w:rPr>
          <w:rFonts w:ascii="Times New Roman" w:hAnsi="Times New Roman" w:cs="Times New Roman"/>
          <w:sz w:val="20"/>
          <w:szCs w:val="20"/>
        </w:rPr>
        <w:t xml:space="preserve"> </w:t>
      </w:r>
      <w:r w:rsidRPr="007262A1">
        <w:rPr>
          <w:rFonts w:ascii="Times New Roman" w:hAnsi="Times New Roman" w:cs="Times New Roman"/>
          <w:b/>
          <w:sz w:val="20"/>
          <w:szCs w:val="20"/>
        </w:rPr>
        <w:t xml:space="preserve">4, </w:t>
      </w:r>
      <w:r w:rsidRPr="007262A1">
        <w:rPr>
          <w:rFonts w:ascii="Times New Roman" w:hAnsi="Times New Roman" w:cs="Times New Roman"/>
          <w:sz w:val="20"/>
          <w:szCs w:val="20"/>
        </w:rPr>
        <w:t>1147-1167.</w:t>
      </w:r>
    </w:p>
    <w:p w14:paraId="67B96F6A" w14:textId="77777777" w:rsidR="00767EFF" w:rsidRPr="007262A1" w:rsidRDefault="00767EFF" w:rsidP="00767EFF">
      <w:pPr>
        <w:shd w:val="clear" w:color="auto" w:fill="FFFFFF"/>
        <w:rPr>
          <w:rFonts w:ascii="Times New Roman" w:eastAsia="Times New Roman" w:hAnsi="Times New Roman" w:cs="Times New Roman"/>
          <w:color w:val="808080"/>
          <w:sz w:val="20"/>
          <w:szCs w:val="20"/>
          <w:u w:val="single"/>
        </w:rPr>
      </w:pPr>
      <w:r w:rsidRPr="007262A1">
        <w:rPr>
          <w:rFonts w:ascii="Times New Roman" w:eastAsia="Times New Roman" w:hAnsi="Times New Roman" w:cs="Times New Roman"/>
          <w:color w:val="000000"/>
          <w:sz w:val="20"/>
          <w:szCs w:val="20"/>
        </w:rPr>
        <w:t>Becker, Emily, Huug van den Dool, Qin Zhang, 2014: Predictability and Forecast Skill in NMME. </w:t>
      </w:r>
      <w:r w:rsidRPr="007262A1">
        <w:rPr>
          <w:rFonts w:ascii="Times New Roman" w:eastAsia="Times New Roman" w:hAnsi="Times New Roman" w:cs="Times New Roman"/>
          <w:i/>
          <w:iCs/>
          <w:color w:val="000000"/>
          <w:sz w:val="20"/>
          <w:szCs w:val="20"/>
        </w:rPr>
        <w:t>J. Climate</w:t>
      </w:r>
      <w:r w:rsidRPr="007262A1">
        <w:rPr>
          <w:rFonts w:ascii="Times New Roman" w:eastAsia="Times New Roman" w:hAnsi="Times New Roman" w:cs="Times New Roman"/>
          <w:color w:val="000000"/>
          <w:sz w:val="20"/>
          <w:szCs w:val="20"/>
        </w:rPr>
        <w:t>, </w:t>
      </w:r>
      <w:r w:rsidRPr="007262A1">
        <w:rPr>
          <w:rFonts w:ascii="Times New Roman" w:eastAsia="Times New Roman" w:hAnsi="Times New Roman" w:cs="Times New Roman"/>
          <w:b/>
          <w:bCs/>
          <w:color w:val="000000"/>
          <w:sz w:val="20"/>
          <w:szCs w:val="20"/>
        </w:rPr>
        <w:t>27</w:t>
      </w:r>
      <w:r w:rsidRPr="007262A1">
        <w:rPr>
          <w:rFonts w:ascii="Times New Roman" w:eastAsia="Times New Roman" w:hAnsi="Times New Roman" w:cs="Times New Roman"/>
          <w:color w:val="000000"/>
          <w:sz w:val="20"/>
          <w:szCs w:val="20"/>
        </w:rPr>
        <w:t>, 5891–5906. doi: </w:t>
      </w:r>
      <w:r w:rsidRPr="007262A1">
        <w:rPr>
          <w:rFonts w:ascii="Times New Roman" w:eastAsia="Times New Roman" w:hAnsi="Times New Roman" w:cs="Times New Roman"/>
          <w:color w:val="808080"/>
          <w:sz w:val="20"/>
          <w:szCs w:val="20"/>
          <w:u w:val="single"/>
        </w:rPr>
        <w:t>http://dx.doi.org/10.1175/JCLI-D-13-00597.1</w:t>
      </w:r>
    </w:p>
    <w:p w14:paraId="4FF43569" w14:textId="77777777" w:rsidR="00767EFF" w:rsidRPr="007262A1" w:rsidRDefault="00767EFF" w:rsidP="00767EFF">
      <w:pPr>
        <w:shd w:val="clear" w:color="auto" w:fill="FFFFFF"/>
        <w:rPr>
          <w:rFonts w:ascii="Times New Roman" w:eastAsia="Times New Roman" w:hAnsi="Times New Roman" w:cs="Times New Roman"/>
          <w:color w:val="808080"/>
          <w:sz w:val="20"/>
          <w:szCs w:val="20"/>
          <w:u w:val="single"/>
        </w:rPr>
      </w:pPr>
    </w:p>
    <w:p w14:paraId="66B1D94E" w14:textId="77777777" w:rsidR="00767EFF" w:rsidRDefault="00767EFF" w:rsidP="00767EFF">
      <w:pPr>
        <w:shd w:val="clear" w:color="auto" w:fill="FFFFFF"/>
        <w:rPr>
          <w:ins w:id="6" w:author="Diane" w:date="2015-07-28T14:20:00Z"/>
          <w:rFonts w:ascii="Times New Roman" w:eastAsia="Times New Roman" w:hAnsi="Times New Roman" w:cs="Times New Roman"/>
          <w:sz w:val="20"/>
          <w:szCs w:val="20"/>
        </w:rPr>
      </w:pPr>
      <w:r w:rsidRPr="007262A1">
        <w:rPr>
          <w:rFonts w:ascii="Times New Roman" w:eastAsia="Times New Roman" w:hAnsi="Times New Roman" w:cs="Times New Roman"/>
          <w:sz w:val="20"/>
          <w:szCs w:val="20"/>
        </w:rPr>
        <w:t xml:space="preserve">Bhend J and Whetton P 2012 Consistency of simulated and observed regional changes in temperature, sea level pressure and precipitation </w:t>
      </w:r>
      <w:r w:rsidRPr="007262A1">
        <w:rPr>
          <w:rFonts w:ascii="Times New Roman" w:eastAsia="Times New Roman" w:hAnsi="Times New Roman" w:cs="Times New Roman"/>
          <w:i/>
          <w:sz w:val="20"/>
          <w:szCs w:val="20"/>
        </w:rPr>
        <w:t xml:space="preserve">Clim. Change </w:t>
      </w:r>
      <w:r w:rsidRPr="007262A1">
        <w:rPr>
          <w:rFonts w:ascii="Times New Roman" w:eastAsia="Times New Roman" w:hAnsi="Times New Roman" w:cs="Times New Roman"/>
          <w:sz w:val="20"/>
          <w:szCs w:val="20"/>
        </w:rPr>
        <w:t>doi:10.1007/s10584-012-0691-2</w:t>
      </w:r>
    </w:p>
    <w:p w14:paraId="3976B849" w14:textId="77777777" w:rsidR="00A175AA" w:rsidRDefault="00A175AA" w:rsidP="00767EFF">
      <w:pPr>
        <w:shd w:val="clear" w:color="auto" w:fill="FFFFFF"/>
        <w:rPr>
          <w:ins w:id="7" w:author="Diane" w:date="2015-07-28T14:20:00Z"/>
          <w:rFonts w:ascii="Times New Roman" w:eastAsia="Times New Roman" w:hAnsi="Times New Roman" w:cs="Times New Roman"/>
          <w:sz w:val="20"/>
          <w:szCs w:val="20"/>
        </w:rPr>
      </w:pPr>
    </w:p>
    <w:p w14:paraId="22F3847E" w14:textId="5BA56EF2" w:rsidR="00A175AA" w:rsidRPr="003847D9" w:rsidRDefault="00A175AA" w:rsidP="00A175AA">
      <w:pPr>
        <w:shd w:val="clear" w:color="auto" w:fill="FFFFFF"/>
        <w:rPr>
          <w:rFonts w:ascii="Times New Roman" w:eastAsia="Times New Roman" w:hAnsi="Times New Roman" w:cs="Times New Roman"/>
          <w:color w:val="000000"/>
          <w:sz w:val="20"/>
          <w:szCs w:val="20"/>
        </w:rPr>
      </w:pPr>
      <w:r w:rsidRPr="003847D9">
        <w:rPr>
          <w:rFonts w:ascii="Times New Roman" w:eastAsia="Times New Roman" w:hAnsi="Times New Roman" w:cs="Times New Roman"/>
          <w:color w:val="000000"/>
          <w:sz w:val="20"/>
          <w:szCs w:val="20"/>
        </w:rPr>
        <w:t>Delworth, T. L., and Coauthors, 2006: Gfdl's cm2 global coupled climate models. part i: formulation and simulation characteristics. </w:t>
      </w:r>
      <w:r w:rsidRPr="003847D9">
        <w:rPr>
          <w:rFonts w:ascii="Times New Roman" w:eastAsia="Times New Roman" w:hAnsi="Times New Roman" w:cs="Times New Roman"/>
          <w:i/>
          <w:iCs/>
          <w:color w:val="000000"/>
          <w:sz w:val="20"/>
          <w:szCs w:val="20"/>
        </w:rPr>
        <w:t>J. Climate</w:t>
      </w:r>
      <w:r w:rsidRPr="003847D9">
        <w:rPr>
          <w:rFonts w:ascii="Times New Roman" w:eastAsia="Times New Roman" w:hAnsi="Times New Roman" w:cs="Times New Roman"/>
          <w:color w:val="000000"/>
          <w:sz w:val="20"/>
          <w:szCs w:val="20"/>
        </w:rPr>
        <w:t>, </w:t>
      </w:r>
      <w:r w:rsidRPr="003847D9">
        <w:rPr>
          <w:rFonts w:ascii="Times New Roman" w:eastAsia="Times New Roman" w:hAnsi="Times New Roman" w:cs="Times New Roman"/>
          <w:b/>
          <w:bCs/>
          <w:color w:val="000000"/>
          <w:sz w:val="20"/>
          <w:szCs w:val="20"/>
        </w:rPr>
        <w:t>19</w:t>
      </w:r>
      <w:r w:rsidRPr="003847D9">
        <w:rPr>
          <w:rFonts w:ascii="Times New Roman" w:eastAsia="Times New Roman" w:hAnsi="Times New Roman" w:cs="Times New Roman"/>
          <w:color w:val="000000"/>
          <w:sz w:val="20"/>
          <w:szCs w:val="20"/>
        </w:rPr>
        <w:t>, 643–674.</w:t>
      </w:r>
    </w:p>
    <w:p w14:paraId="237218B6" w14:textId="3F76CB32" w:rsidR="00A175AA" w:rsidRPr="003847D9" w:rsidRDefault="00A175AA" w:rsidP="00767EFF">
      <w:pPr>
        <w:shd w:val="clear" w:color="auto" w:fill="FFFFFF"/>
        <w:rPr>
          <w:rFonts w:ascii="Times New Roman" w:eastAsia="Times New Roman" w:hAnsi="Times New Roman" w:cs="Times New Roman"/>
          <w:color w:val="000000"/>
          <w:sz w:val="20"/>
          <w:szCs w:val="20"/>
        </w:rPr>
      </w:pPr>
      <w:r w:rsidRPr="003847D9">
        <w:rPr>
          <w:rFonts w:ascii="Times New Roman" w:eastAsia="Times New Roman" w:hAnsi="Times New Roman" w:cs="Times New Roman"/>
          <w:color w:val="000000"/>
          <w:sz w:val="20"/>
          <w:szCs w:val="20"/>
        </w:rPr>
        <w:t>doi: </w:t>
      </w:r>
      <w:hyperlink r:id="rId8" w:history="1">
        <w:r w:rsidRPr="003847D9">
          <w:rPr>
            <w:rFonts w:ascii="Times New Roman" w:eastAsia="Times New Roman" w:hAnsi="Times New Roman" w:cs="Times New Roman"/>
            <w:color w:val="808080"/>
            <w:sz w:val="20"/>
            <w:szCs w:val="20"/>
            <w:u w:val="single"/>
          </w:rPr>
          <w:t>http://dx.doi.org/10.1175/JCLI3629.1</w:t>
        </w:r>
      </w:hyperlink>
    </w:p>
    <w:p w14:paraId="4FEA6F35" w14:textId="77777777" w:rsidR="00767EFF" w:rsidRPr="007262A1" w:rsidRDefault="00767EFF" w:rsidP="00767EFF">
      <w:pPr>
        <w:shd w:val="clear" w:color="auto" w:fill="FFFFFF"/>
        <w:rPr>
          <w:rFonts w:ascii="Times New Roman" w:eastAsia="Times New Roman" w:hAnsi="Times New Roman" w:cs="Times New Roman"/>
          <w:sz w:val="20"/>
          <w:szCs w:val="20"/>
        </w:rPr>
      </w:pPr>
    </w:p>
    <w:p w14:paraId="6FB93757" w14:textId="77777777" w:rsidR="00767EFF" w:rsidRPr="007262A1" w:rsidRDefault="00767EFF" w:rsidP="00767EFF">
      <w:pPr>
        <w:widowControl w:val="0"/>
        <w:autoSpaceDE w:val="0"/>
        <w:autoSpaceDN w:val="0"/>
        <w:adjustRightInd w:val="0"/>
        <w:spacing w:after="240"/>
        <w:rPr>
          <w:rFonts w:ascii="Times New Roman" w:hAnsi="Times New Roman" w:cs="Times New Roman"/>
          <w:sz w:val="20"/>
          <w:szCs w:val="20"/>
        </w:rPr>
      </w:pPr>
      <w:r w:rsidRPr="007262A1">
        <w:rPr>
          <w:rFonts w:ascii="Times New Roman" w:hAnsi="Times New Roman" w:cs="Times New Roman"/>
          <w:sz w:val="20"/>
          <w:szCs w:val="20"/>
        </w:rPr>
        <w:t>DeWitt, D. G., 2005: Retrospective forecasts of interannual sea sur- face temperature anomalies from 1982 to present using a directly coupled atmosphere–ocean general circulation model. Mon. Wea. Rev., 133, 2972–2995, doi:10.1175/MWR3016.1.</w:t>
      </w:r>
    </w:p>
    <w:p w14:paraId="2F8D04CF" w14:textId="77777777" w:rsidR="00767EFF" w:rsidRPr="007262A1" w:rsidRDefault="00767EFF" w:rsidP="00767EFF">
      <w:pPr>
        <w:shd w:val="clear" w:color="auto" w:fill="FFFFFF"/>
        <w:rPr>
          <w:rFonts w:ascii="Times New Roman" w:eastAsia="Times New Roman" w:hAnsi="Times New Roman" w:cs="Times New Roman"/>
          <w:sz w:val="20"/>
          <w:szCs w:val="20"/>
        </w:rPr>
      </w:pPr>
      <w:r w:rsidRPr="007262A1">
        <w:rPr>
          <w:rFonts w:ascii="Times New Roman" w:eastAsia="Times New Roman" w:hAnsi="Times New Roman" w:cs="Times New Roman"/>
          <w:sz w:val="20"/>
          <w:szCs w:val="20"/>
        </w:rPr>
        <w:t xml:space="preserve">Doblas-Reyes, F. J., R. Hagedorn, and T. N. Palmer, 2005: The rationale behind the success of multi-model ensembles in seasonal forecasting-II. Calibration and combination. </w:t>
      </w:r>
      <w:r w:rsidRPr="007262A1">
        <w:rPr>
          <w:rFonts w:ascii="Times New Roman" w:eastAsia="Times New Roman" w:hAnsi="Times New Roman" w:cs="Times New Roman"/>
          <w:i/>
          <w:sz w:val="20"/>
          <w:szCs w:val="20"/>
        </w:rPr>
        <w:t xml:space="preserve">Tellus, </w:t>
      </w:r>
      <w:r w:rsidRPr="007262A1">
        <w:rPr>
          <w:rFonts w:ascii="Times New Roman" w:eastAsia="Times New Roman" w:hAnsi="Times New Roman" w:cs="Times New Roman"/>
          <w:b/>
          <w:sz w:val="20"/>
          <w:szCs w:val="20"/>
        </w:rPr>
        <w:t xml:space="preserve">57A, </w:t>
      </w:r>
      <w:r w:rsidRPr="007262A1">
        <w:rPr>
          <w:rFonts w:ascii="Times New Roman" w:eastAsia="Times New Roman" w:hAnsi="Times New Roman" w:cs="Times New Roman"/>
          <w:sz w:val="20"/>
          <w:szCs w:val="20"/>
        </w:rPr>
        <w:t>234-252, doi:10.1111/j.1600-0870.2005.00104.x.</w:t>
      </w:r>
    </w:p>
    <w:p w14:paraId="0893758A" w14:textId="77777777" w:rsidR="00767EFF" w:rsidRPr="007262A1" w:rsidRDefault="00767EFF" w:rsidP="00767EFF">
      <w:pPr>
        <w:shd w:val="clear" w:color="auto" w:fill="FFFFFF"/>
        <w:rPr>
          <w:rFonts w:ascii="Times New Roman" w:eastAsia="Times New Roman" w:hAnsi="Times New Roman" w:cs="Times New Roman"/>
          <w:color w:val="808080"/>
          <w:sz w:val="20"/>
          <w:szCs w:val="20"/>
          <w:u w:val="single"/>
        </w:rPr>
      </w:pPr>
    </w:p>
    <w:p w14:paraId="1C10D4E6" w14:textId="77777777" w:rsidR="00767EFF" w:rsidRPr="007262A1" w:rsidRDefault="00767EFF" w:rsidP="00767EFF">
      <w:pPr>
        <w:shd w:val="clear" w:color="auto" w:fill="FFFFFF"/>
        <w:rPr>
          <w:rFonts w:ascii="Times New Roman" w:eastAsia="Times New Roman" w:hAnsi="Times New Roman" w:cs="Times New Roman"/>
          <w:sz w:val="20"/>
          <w:szCs w:val="20"/>
        </w:rPr>
      </w:pPr>
      <w:r w:rsidRPr="007262A1">
        <w:rPr>
          <w:rFonts w:ascii="Times New Roman" w:eastAsia="Times New Roman" w:hAnsi="Times New Roman" w:cs="Times New Roman"/>
          <w:sz w:val="20"/>
          <w:szCs w:val="20"/>
        </w:rPr>
        <w:t xml:space="preserve">Hagedorn, R., F. J. Doblas-Reyes, and T. N. Palmer, 2005: The rationale behind the success of multi-model ensembles in seasonal forecasting-I. Basic concept. </w:t>
      </w:r>
      <w:r w:rsidRPr="007262A1">
        <w:rPr>
          <w:rFonts w:ascii="Times New Roman" w:eastAsia="Times New Roman" w:hAnsi="Times New Roman" w:cs="Times New Roman"/>
          <w:i/>
          <w:sz w:val="20"/>
          <w:szCs w:val="20"/>
        </w:rPr>
        <w:t xml:space="preserve">Tellus, </w:t>
      </w:r>
      <w:r w:rsidRPr="007262A1">
        <w:rPr>
          <w:rFonts w:ascii="Times New Roman" w:eastAsia="Times New Roman" w:hAnsi="Times New Roman" w:cs="Times New Roman"/>
          <w:b/>
          <w:sz w:val="20"/>
          <w:szCs w:val="20"/>
        </w:rPr>
        <w:t xml:space="preserve">57A, </w:t>
      </w:r>
      <w:r w:rsidRPr="007262A1">
        <w:rPr>
          <w:rFonts w:ascii="Times New Roman" w:eastAsia="Times New Roman" w:hAnsi="Times New Roman" w:cs="Times New Roman"/>
          <w:sz w:val="20"/>
          <w:szCs w:val="20"/>
        </w:rPr>
        <w:t>219-233, doi:10.1111/j.1600-0870.2005.00103.x.</w:t>
      </w:r>
    </w:p>
    <w:p w14:paraId="79555FC3" w14:textId="77777777" w:rsidR="007262A1" w:rsidRPr="007262A1" w:rsidRDefault="007262A1" w:rsidP="00767EFF">
      <w:pPr>
        <w:shd w:val="clear" w:color="auto" w:fill="FFFFFF"/>
        <w:rPr>
          <w:rFonts w:ascii="Times New Roman" w:eastAsia="Times New Roman" w:hAnsi="Times New Roman" w:cs="Times New Roman"/>
          <w:sz w:val="20"/>
          <w:szCs w:val="20"/>
        </w:rPr>
      </w:pPr>
    </w:p>
    <w:p w14:paraId="25166050" w14:textId="4DF5C7D7" w:rsidR="007262A1" w:rsidRPr="007262A1" w:rsidRDefault="007262A1" w:rsidP="00767EFF">
      <w:pPr>
        <w:shd w:val="clear" w:color="auto" w:fill="FFFFFF"/>
        <w:rPr>
          <w:rFonts w:ascii="Times New Roman" w:eastAsia="Times New Roman" w:hAnsi="Times New Roman" w:cs="Times New Roman"/>
          <w:sz w:val="20"/>
          <w:szCs w:val="20"/>
        </w:rPr>
      </w:pPr>
      <w:r w:rsidRPr="007262A1">
        <w:rPr>
          <w:rFonts w:ascii="Times New Roman" w:hAnsi="Times New Roman" w:cs="Times New Roman"/>
          <w:b/>
          <w:bCs/>
          <w:color w:val="192A45"/>
          <w:sz w:val="20"/>
          <w:szCs w:val="20"/>
          <w:shd w:val="clear" w:color="auto" w:fill="EEF4FE"/>
        </w:rPr>
        <w:t>IPCC</w:t>
      </w:r>
      <w:r w:rsidRPr="007262A1">
        <w:rPr>
          <w:rFonts w:ascii="Times New Roman" w:hAnsi="Times New Roman" w:cs="Times New Roman"/>
          <w:color w:val="192A45"/>
          <w:sz w:val="20"/>
          <w:szCs w:val="20"/>
          <w:shd w:val="clear" w:color="auto" w:fill="EEF4FE"/>
        </w:rPr>
        <w:t>, 2014:</w:t>
      </w:r>
      <w:r w:rsidRPr="007262A1">
        <w:rPr>
          <w:rStyle w:val="apple-converted-space"/>
          <w:rFonts w:ascii="Times New Roman" w:hAnsi="Times New Roman" w:cs="Times New Roman"/>
          <w:color w:val="192A45"/>
          <w:sz w:val="20"/>
          <w:szCs w:val="20"/>
          <w:shd w:val="clear" w:color="auto" w:fill="EEF4FE"/>
        </w:rPr>
        <w:t> </w:t>
      </w:r>
      <w:r w:rsidRPr="007262A1">
        <w:rPr>
          <w:rStyle w:val="Emphasis"/>
          <w:rFonts w:ascii="Times New Roman" w:hAnsi="Times New Roman" w:cs="Times New Roman"/>
          <w:color w:val="192A45"/>
          <w:sz w:val="20"/>
          <w:szCs w:val="20"/>
          <w:shd w:val="clear" w:color="auto" w:fill="EEF4FE"/>
        </w:rPr>
        <w:t>Climate Change 2014: Impacts, Adaptation, and Vulnerability. Part A: Global and Sectoral Aspects. Contribution of Working Group II to the Fifth Assessment Report of the Intergovernmental Panel on Climate Change</w:t>
      </w:r>
      <w:r w:rsidRPr="007262A1">
        <w:rPr>
          <w:rStyle w:val="apple-converted-space"/>
          <w:rFonts w:ascii="Times New Roman" w:hAnsi="Times New Roman" w:cs="Times New Roman"/>
          <w:color w:val="192A45"/>
          <w:sz w:val="20"/>
          <w:szCs w:val="20"/>
          <w:shd w:val="clear" w:color="auto" w:fill="EEF4FE"/>
        </w:rPr>
        <w:t> </w:t>
      </w:r>
      <w:r w:rsidRPr="007262A1">
        <w:rPr>
          <w:rFonts w:ascii="Times New Roman" w:hAnsi="Times New Roman" w:cs="Times New Roman"/>
          <w:color w:val="192A45"/>
          <w:sz w:val="20"/>
          <w:szCs w:val="20"/>
          <w:shd w:val="clear" w:color="auto" w:fill="EEF4FE"/>
        </w:rPr>
        <w:t>[Field, C.B., V.R. Barros, D.J. Dokken, K.J. Mach, M.D. Mastrandrea, T.E. Bilir, M. Chatterjee, K.L. Ebi, Y.O. Estrada, R.C. Genova, B. Girma, E.S. Kissel, A.N. Levy, S. MacCracken, P.R. Mastrandrea, and L.L. White (eds.)]. Cambridge University Press, Cambridge, United Kingdom and New York, NY, USA, 1132 pp.</w:t>
      </w:r>
    </w:p>
    <w:p w14:paraId="4CC44403" w14:textId="77777777" w:rsidR="00767EFF" w:rsidRPr="007262A1" w:rsidRDefault="00767EFF" w:rsidP="00767EFF">
      <w:pPr>
        <w:shd w:val="clear" w:color="auto" w:fill="FFFFFF"/>
        <w:rPr>
          <w:rFonts w:ascii="Times New Roman" w:eastAsia="Times New Roman" w:hAnsi="Times New Roman" w:cs="Times New Roman"/>
          <w:sz w:val="20"/>
          <w:szCs w:val="20"/>
        </w:rPr>
      </w:pPr>
    </w:p>
    <w:p w14:paraId="2071F35E" w14:textId="77777777" w:rsidR="00767EFF" w:rsidRPr="007262A1" w:rsidRDefault="00767EFF" w:rsidP="00767EFF">
      <w:pPr>
        <w:widowControl w:val="0"/>
        <w:autoSpaceDE w:val="0"/>
        <w:autoSpaceDN w:val="0"/>
        <w:adjustRightInd w:val="0"/>
        <w:spacing w:after="240"/>
        <w:rPr>
          <w:rFonts w:ascii="Times New Roman" w:hAnsi="Times New Roman" w:cs="Times New Roman"/>
          <w:sz w:val="20"/>
          <w:szCs w:val="20"/>
        </w:rPr>
      </w:pPr>
      <w:r w:rsidRPr="007262A1">
        <w:rPr>
          <w:rFonts w:ascii="Times New Roman" w:hAnsi="Times New Roman" w:cs="Times New Roman"/>
          <w:sz w:val="20"/>
          <w:szCs w:val="20"/>
        </w:rPr>
        <w:t>Kirtman, B. P., and D. Min, 2009: Multimodel ensemble ENSO prediction with CCSM and CFS. Mon. Wea. Rev., 137, 2908– 2930, doi:10.1175/2009MWR2672.1.</w:t>
      </w:r>
    </w:p>
    <w:p w14:paraId="4E92338A" w14:textId="77777777" w:rsidR="00767EFF" w:rsidRDefault="00767EFF" w:rsidP="00767EFF">
      <w:pPr>
        <w:shd w:val="clear" w:color="auto" w:fill="FFFFFF"/>
        <w:spacing w:before="199" w:after="199"/>
        <w:textAlignment w:val="baseline"/>
        <w:outlineLvl w:val="1"/>
        <w:rPr>
          <w:rFonts w:ascii="Times New Roman" w:hAnsi="Times New Roman" w:cs="Times New Roman"/>
          <w:sz w:val="20"/>
          <w:szCs w:val="20"/>
        </w:rPr>
      </w:pPr>
      <w:r w:rsidRPr="007262A1">
        <w:rPr>
          <w:rFonts w:ascii="Times New Roman" w:hAnsi="Times New Roman" w:cs="Times New Roman"/>
          <w:sz w:val="20"/>
          <w:szCs w:val="20"/>
        </w:rPr>
        <w:t xml:space="preserve">Kirtman, B. P., and Coauthors, 2014: The North American Multi-Model Ensemble (NMME): Phase-1 seasonal interannual prediction, phase-2 toward developing intra-seasonal prediction, phase-2 toward developing intra-seasonal prediction. </w:t>
      </w:r>
      <w:r w:rsidRPr="007262A1">
        <w:rPr>
          <w:rFonts w:ascii="Times New Roman" w:hAnsi="Times New Roman" w:cs="Times New Roman"/>
          <w:i/>
          <w:sz w:val="20"/>
          <w:szCs w:val="20"/>
        </w:rPr>
        <w:t xml:space="preserve">Bull. Amer. Meteor. Soc, </w:t>
      </w:r>
      <w:r w:rsidRPr="007262A1">
        <w:rPr>
          <w:rFonts w:ascii="Times New Roman" w:hAnsi="Times New Roman" w:cs="Times New Roman"/>
          <w:b/>
          <w:sz w:val="20"/>
          <w:szCs w:val="20"/>
        </w:rPr>
        <w:t xml:space="preserve">95, </w:t>
      </w:r>
      <w:r w:rsidRPr="007262A1">
        <w:rPr>
          <w:rFonts w:ascii="Times New Roman" w:hAnsi="Times New Roman" w:cs="Times New Roman"/>
          <w:sz w:val="20"/>
          <w:szCs w:val="20"/>
        </w:rPr>
        <w:t>585-601, doi:10.1175/BAMS-D-12-00050.1.</w:t>
      </w:r>
    </w:p>
    <w:p w14:paraId="517182B2" w14:textId="23761BCD" w:rsidR="008C2934" w:rsidRPr="008C2934" w:rsidRDefault="008C2934" w:rsidP="008C2934">
      <w:pPr>
        <w:widowControl w:val="0"/>
        <w:autoSpaceDE w:val="0"/>
        <w:autoSpaceDN w:val="0"/>
        <w:adjustRightInd w:val="0"/>
        <w:spacing w:after="240"/>
        <w:rPr>
          <w:rFonts w:ascii="Times" w:hAnsi="Times" w:cs="Times"/>
          <w:sz w:val="20"/>
          <w:szCs w:val="20"/>
        </w:rPr>
      </w:pPr>
      <w:r w:rsidRPr="008C2934">
        <w:rPr>
          <w:rFonts w:ascii="Times" w:hAnsi="Times" w:cs="Times"/>
          <w:sz w:val="20"/>
          <w:szCs w:val="20"/>
        </w:rPr>
        <w:t xml:space="preserve">Kirtman, B., S.B. Power, J.A. Adedoyin, G.J. Boer, R. Bojariu, I. Camilloni, F.J. Doblas-Reyes, A.M. Fiore, M. Kimoto, G.A. Meehl, M. Prather, A. Sarr, C. Schär, R. Sutton, G.J. van Oldenborgh, G. Vecchi and H.J. Wang, 2013: Near-term Climate Change: Projections and Predictability. In: </w:t>
      </w:r>
      <w:r w:rsidRPr="008C2934">
        <w:rPr>
          <w:rFonts w:ascii="Times" w:hAnsi="Times" w:cs="Times"/>
          <w:i/>
          <w:iCs/>
          <w:sz w:val="20"/>
          <w:szCs w:val="20"/>
        </w:rPr>
        <w:t xml:space="preserve">Climate Change 2013: The Physical Science Basis. Contribution of Working Group I to the Fifth Assessment Report of the Intergovernmental Panel on Climate Change </w:t>
      </w:r>
      <w:r w:rsidRPr="008C2934">
        <w:rPr>
          <w:rFonts w:ascii="Times" w:hAnsi="Times" w:cs="Times"/>
          <w:sz w:val="20"/>
          <w:szCs w:val="20"/>
        </w:rPr>
        <w:t xml:space="preserve">[Stocker, T.F., D. Qin, G.-K. Plattner, M. Tignor, S.K. Allen, </w:t>
      </w:r>
      <w:r w:rsidRPr="008C2934">
        <w:rPr>
          <w:rFonts w:ascii="Times" w:hAnsi="Times" w:cs="Times"/>
          <w:sz w:val="20"/>
          <w:szCs w:val="20"/>
        </w:rPr>
        <w:lastRenderedPageBreak/>
        <w:t>J. Boschung, A. Nauels, Y. Xia, V. Bex and P.M. Midgley (eds.)]. Cambridge University Press, Cambridge, United Kingdom and New York, NY, USA.</w:t>
      </w:r>
    </w:p>
    <w:p w14:paraId="59D01F88" w14:textId="77777777" w:rsidR="00767EFF" w:rsidRPr="007262A1" w:rsidRDefault="00767EFF" w:rsidP="00767EFF">
      <w:pPr>
        <w:rPr>
          <w:rFonts w:ascii="Times New Roman" w:eastAsia="Times New Roman" w:hAnsi="Times New Roman" w:cs="Times New Roman"/>
          <w:color w:val="222222"/>
          <w:sz w:val="20"/>
          <w:szCs w:val="20"/>
          <w:shd w:val="clear" w:color="auto" w:fill="FFFFFF"/>
        </w:rPr>
      </w:pPr>
      <w:r w:rsidRPr="007262A1">
        <w:rPr>
          <w:rFonts w:ascii="Times New Roman" w:eastAsia="Times New Roman" w:hAnsi="Times New Roman" w:cs="Times New Roman"/>
          <w:color w:val="222222"/>
          <w:sz w:val="20"/>
          <w:szCs w:val="20"/>
          <w:shd w:val="clear" w:color="auto" w:fill="FFFFFF"/>
        </w:rPr>
        <w:t>Kroese, D. P., Brereton, T., Taimre, T., &amp; Botev, Z. I. (2014). Why the Monte Carlo method is so important today. </w:t>
      </w:r>
      <w:r w:rsidRPr="007262A1">
        <w:rPr>
          <w:rFonts w:ascii="Times New Roman" w:eastAsia="Times New Roman" w:hAnsi="Times New Roman" w:cs="Times New Roman"/>
          <w:i/>
          <w:iCs/>
          <w:color w:val="222222"/>
          <w:sz w:val="20"/>
          <w:szCs w:val="20"/>
          <w:shd w:val="clear" w:color="auto" w:fill="FFFFFF"/>
        </w:rPr>
        <w:t>Wiley Interdisciplinary Reviews: Computational Statistics</w:t>
      </w:r>
      <w:r w:rsidRPr="007262A1">
        <w:rPr>
          <w:rFonts w:ascii="Times New Roman" w:eastAsia="Times New Roman" w:hAnsi="Times New Roman" w:cs="Times New Roman"/>
          <w:color w:val="222222"/>
          <w:sz w:val="20"/>
          <w:szCs w:val="20"/>
          <w:shd w:val="clear" w:color="auto" w:fill="FFFFFF"/>
        </w:rPr>
        <w:t>, </w:t>
      </w:r>
      <w:r w:rsidRPr="007262A1">
        <w:rPr>
          <w:rFonts w:ascii="Times New Roman" w:eastAsia="Times New Roman" w:hAnsi="Times New Roman" w:cs="Times New Roman"/>
          <w:i/>
          <w:iCs/>
          <w:color w:val="222222"/>
          <w:sz w:val="20"/>
          <w:szCs w:val="20"/>
          <w:shd w:val="clear" w:color="auto" w:fill="FFFFFF"/>
        </w:rPr>
        <w:t>6</w:t>
      </w:r>
      <w:r w:rsidRPr="007262A1">
        <w:rPr>
          <w:rFonts w:ascii="Times New Roman" w:eastAsia="Times New Roman" w:hAnsi="Times New Roman" w:cs="Times New Roman"/>
          <w:color w:val="222222"/>
          <w:sz w:val="20"/>
          <w:szCs w:val="20"/>
          <w:shd w:val="clear" w:color="auto" w:fill="FFFFFF"/>
        </w:rPr>
        <w:t>(6), 386-392.</w:t>
      </w:r>
    </w:p>
    <w:p w14:paraId="20567B8D" w14:textId="77777777" w:rsidR="00767EFF" w:rsidRPr="007262A1" w:rsidRDefault="00767EFF" w:rsidP="00767EFF">
      <w:pPr>
        <w:rPr>
          <w:rFonts w:ascii="Times New Roman" w:eastAsia="Times New Roman" w:hAnsi="Times New Roman" w:cs="Times New Roman"/>
          <w:color w:val="222222"/>
          <w:sz w:val="20"/>
          <w:szCs w:val="20"/>
          <w:shd w:val="clear" w:color="auto" w:fill="FFFFFF"/>
        </w:rPr>
      </w:pPr>
    </w:p>
    <w:p w14:paraId="30CE8D37" w14:textId="77777777" w:rsidR="00767EFF" w:rsidRDefault="00767EFF" w:rsidP="00767EFF">
      <w:pPr>
        <w:rPr>
          <w:rFonts w:ascii="Times New Roman" w:eastAsia="Times New Roman" w:hAnsi="Times New Roman" w:cs="Times New Roman"/>
          <w:color w:val="222222"/>
          <w:sz w:val="20"/>
          <w:szCs w:val="20"/>
          <w:shd w:val="clear" w:color="auto" w:fill="FFFFFF"/>
        </w:rPr>
      </w:pPr>
      <w:r w:rsidRPr="007262A1">
        <w:rPr>
          <w:rFonts w:ascii="Times New Roman" w:eastAsia="Times New Roman" w:hAnsi="Times New Roman" w:cs="Times New Roman"/>
          <w:color w:val="222222"/>
          <w:sz w:val="20"/>
          <w:szCs w:val="20"/>
          <w:shd w:val="clear" w:color="auto" w:fill="FFFFFF"/>
        </w:rPr>
        <w:t>Kumar, S., Merwade, V., Kinter III, J. L., &amp; Niyogi, D. (2013). Evaluation of temperature and precipitation trends and long-term persistence in CMIP5 twentieth-century climate simulations. </w:t>
      </w:r>
      <w:r w:rsidRPr="007262A1">
        <w:rPr>
          <w:rFonts w:ascii="Times New Roman" w:eastAsia="Times New Roman" w:hAnsi="Times New Roman" w:cs="Times New Roman"/>
          <w:i/>
          <w:iCs/>
          <w:color w:val="222222"/>
          <w:sz w:val="20"/>
          <w:szCs w:val="20"/>
          <w:shd w:val="clear" w:color="auto" w:fill="FFFFFF"/>
        </w:rPr>
        <w:t>Journal of Climate</w:t>
      </w:r>
      <w:r w:rsidRPr="007262A1">
        <w:rPr>
          <w:rFonts w:ascii="Times New Roman" w:eastAsia="Times New Roman" w:hAnsi="Times New Roman" w:cs="Times New Roman"/>
          <w:color w:val="222222"/>
          <w:sz w:val="20"/>
          <w:szCs w:val="20"/>
          <w:shd w:val="clear" w:color="auto" w:fill="FFFFFF"/>
        </w:rPr>
        <w:t>, </w:t>
      </w:r>
      <w:r w:rsidRPr="007262A1">
        <w:rPr>
          <w:rFonts w:ascii="Times New Roman" w:eastAsia="Times New Roman" w:hAnsi="Times New Roman" w:cs="Times New Roman"/>
          <w:i/>
          <w:iCs/>
          <w:color w:val="222222"/>
          <w:sz w:val="20"/>
          <w:szCs w:val="20"/>
          <w:shd w:val="clear" w:color="auto" w:fill="FFFFFF"/>
        </w:rPr>
        <w:t>26</w:t>
      </w:r>
      <w:r w:rsidRPr="007262A1">
        <w:rPr>
          <w:rFonts w:ascii="Times New Roman" w:eastAsia="Times New Roman" w:hAnsi="Times New Roman" w:cs="Times New Roman"/>
          <w:color w:val="222222"/>
          <w:sz w:val="20"/>
          <w:szCs w:val="20"/>
          <w:shd w:val="clear" w:color="auto" w:fill="FFFFFF"/>
        </w:rPr>
        <w:t>(12), 4168-4185.</w:t>
      </w:r>
    </w:p>
    <w:p w14:paraId="7A16A31C" w14:textId="77777777" w:rsidR="006F00B8" w:rsidRDefault="006F00B8" w:rsidP="00767EFF">
      <w:pPr>
        <w:rPr>
          <w:rFonts w:ascii="Times New Roman" w:eastAsia="Times New Roman" w:hAnsi="Times New Roman" w:cs="Times New Roman"/>
          <w:color w:val="222222"/>
          <w:sz w:val="20"/>
          <w:szCs w:val="20"/>
          <w:shd w:val="clear" w:color="auto" w:fill="FFFFFF"/>
        </w:rPr>
      </w:pPr>
    </w:p>
    <w:p w14:paraId="3F0A982E" w14:textId="26B7DC3F" w:rsidR="006F00B8" w:rsidRPr="006F00B8" w:rsidRDefault="006F00B8" w:rsidP="00767EFF">
      <w:pPr>
        <w:rPr>
          <w:rFonts w:ascii="Times New Roman" w:eastAsia="Times New Roman" w:hAnsi="Times New Roman" w:cs="Times New Roman"/>
          <w:sz w:val="20"/>
          <w:szCs w:val="20"/>
        </w:rPr>
      </w:pPr>
      <w:r w:rsidRPr="006F00B8">
        <w:rPr>
          <w:rFonts w:ascii="Times New Roman" w:hAnsi="Times New Roman" w:cs="Times New Roman"/>
          <w:color w:val="222222"/>
          <w:sz w:val="20"/>
          <w:szCs w:val="20"/>
          <w:shd w:val="clear" w:color="auto" w:fill="FFFFFF"/>
        </w:rPr>
        <w:t>Li, W., Li, L., Ting, M., &amp; Liu, Y. (2012). Intensification of Northern Hemisphere subtropical highs in a warming climate.</w:t>
      </w:r>
      <w:r w:rsidRPr="006F00B8">
        <w:rPr>
          <w:rStyle w:val="apple-converted-space"/>
          <w:rFonts w:ascii="Times New Roman" w:hAnsi="Times New Roman" w:cs="Times New Roman"/>
          <w:color w:val="222222"/>
          <w:sz w:val="20"/>
          <w:szCs w:val="20"/>
          <w:shd w:val="clear" w:color="auto" w:fill="FFFFFF"/>
        </w:rPr>
        <w:t> </w:t>
      </w:r>
      <w:r w:rsidRPr="006F00B8">
        <w:rPr>
          <w:rFonts w:ascii="Times New Roman" w:hAnsi="Times New Roman" w:cs="Times New Roman"/>
          <w:i/>
          <w:iCs/>
          <w:color w:val="222222"/>
          <w:sz w:val="20"/>
          <w:szCs w:val="20"/>
          <w:shd w:val="clear" w:color="auto" w:fill="FFFFFF"/>
        </w:rPr>
        <w:t>Nature Geoscience</w:t>
      </w:r>
      <w:r w:rsidRPr="006F00B8">
        <w:rPr>
          <w:rFonts w:ascii="Times New Roman" w:hAnsi="Times New Roman" w:cs="Times New Roman"/>
          <w:color w:val="222222"/>
          <w:sz w:val="20"/>
          <w:szCs w:val="20"/>
          <w:shd w:val="clear" w:color="auto" w:fill="FFFFFF"/>
        </w:rPr>
        <w:t>,</w:t>
      </w:r>
      <w:r w:rsidRPr="006F00B8">
        <w:rPr>
          <w:rStyle w:val="apple-converted-space"/>
          <w:rFonts w:ascii="Times New Roman" w:hAnsi="Times New Roman" w:cs="Times New Roman"/>
          <w:color w:val="222222"/>
          <w:sz w:val="20"/>
          <w:szCs w:val="20"/>
          <w:shd w:val="clear" w:color="auto" w:fill="FFFFFF"/>
        </w:rPr>
        <w:t> </w:t>
      </w:r>
      <w:r w:rsidRPr="006F00B8">
        <w:rPr>
          <w:rFonts w:ascii="Times New Roman" w:hAnsi="Times New Roman" w:cs="Times New Roman"/>
          <w:i/>
          <w:iCs/>
          <w:color w:val="222222"/>
          <w:sz w:val="20"/>
          <w:szCs w:val="20"/>
          <w:shd w:val="clear" w:color="auto" w:fill="FFFFFF"/>
        </w:rPr>
        <w:t>5</w:t>
      </w:r>
      <w:r w:rsidRPr="006F00B8">
        <w:rPr>
          <w:rFonts w:ascii="Times New Roman" w:hAnsi="Times New Roman" w:cs="Times New Roman"/>
          <w:color w:val="222222"/>
          <w:sz w:val="20"/>
          <w:szCs w:val="20"/>
          <w:shd w:val="clear" w:color="auto" w:fill="FFFFFF"/>
        </w:rPr>
        <w:t>(11), 830-834.</w:t>
      </w:r>
    </w:p>
    <w:p w14:paraId="7F0C4B45" w14:textId="77777777" w:rsidR="00767EFF" w:rsidRPr="007262A1" w:rsidRDefault="00767EFF" w:rsidP="00767EFF">
      <w:pPr>
        <w:shd w:val="clear" w:color="auto" w:fill="FFFFFF"/>
        <w:spacing w:before="199" w:after="199"/>
        <w:textAlignment w:val="baseline"/>
        <w:outlineLvl w:val="1"/>
        <w:rPr>
          <w:rFonts w:ascii="Times New Roman" w:hAnsi="Times New Roman" w:cs="Times New Roman"/>
          <w:sz w:val="20"/>
          <w:szCs w:val="20"/>
        </w:rPr>
      </w:pPr>
      <w:r w:rsidRPr="007262A1">
        <w:rPr>
          <w:rFonts w:ascii="Times New Roman" w:hAnsi="Times New Roman" w:cs="Times New Roman"/>
          <w:sz w:val="20"/>
          <w:szCs w:val="20"/>
        </w:rPr>
        <w:t>Masson D, Knutti R (2011) Spatial-scale dependence of climate model performance in the CMIP3 ensemble. J Climate 24(11):2680-2692</w:t>
      </w:r>
    </w:p>
    <w:p w14:paraId="15B0A389" w14:textId="77777777" w:rsidR="00767EFF" w:rsidRPr="007262A1" w:rsidRDefault="00767EFF" w:rsidP="00767EFF">
      <w:pPr>
        <w:rPr>
          <w:rFonts w:ascii="Times New Roman" w:eastAsia="Times New Roman" w:hAnsi="Times New Roman" w:cs="Times New Roman"/>
          <w:color w:val="222222"/>
          <w:sz w:val="20"/>
          <w:szCs w:val="20"/>
          <w:shd w:val="clear" w:color="auto" w:fill="FFFFFF"/>
        </w:rPr>
      </w:pPr>
      <w:r w:rsidRPr="007262A1">
        <w:rPr>
          <w:rFonts w:ascii="Times New Roman" w:eastAsia="Times New Roman" w:hAnsi="Times New Roman" w:cs="Times New Roman"/>
          <w:color w:val="222222"/>
          <w:sz w:val="20"/>
          <w:szCs w:val="20"/>
          <w:shd w:val="clear" w:color="auto" w:fill="FFFFFF"/>
        </w:rPr>
        <w:t>Meehl, G. A., Goddard, L., Boer, G., Burgman, R., Branstator, G., Cassou, C., ... &amp; Yeager, S. (2014). Decadal climate prediction: an update from the trenches. </w:t>
      </w:r>
      <w:r w:rsidRPr="007262A1">
        <w:rPr>
          <w:rFonts w:ascii="Times New Roman" w:eastAsia="Times New Roman" w:hAnsi="Times New Roman" w:cs="Times New Roman"/>
          <w:i/>
          <w:iCs/>
          <w:color w:val="222222"/>
          <w:sz w:val="20"/>
          <w:szCs w:val="20"/>
          <w:shd w:val="clear" w:color="auto" w:fill="FFFFFF"/>
        </w:rPr>
        <w:t>Bulletin of the American Meteorological Society</w:t>
      </w:r>
      <w:r w:rsidRPr="007262A1">
        <w:rPr>
          <w:rFonts w:ascii="Times New Roman" w:eastAsia="Times New Roman" w:hAnsi="Times New Roman" w:cs="Times New Roman"/>
          <w:color w:val="222222"/>
          <w:sz w:val="20"/>
          <w:szCs w:val="20"/>
          <w:shd w:val="clear" w:color="auto" w:fill="FFFFFF"/>
        </w:rPr>
        <w:t>, </w:t>
      </w:r>
      <w:r w:rsidRPr="007262A1">
        <w:rPr>
          <w:rFonts w:ascii="Times New Roman" w:eastAsia="Times New Roman" w:hAnsi="Times New Roman" w:cs="Times New Roman"/>
          <w:i/>
          <w:iCs/>
          <w:color w:val="222222"/>
          <w:sz w:val="20"/>
          <w:szCs w:val="20"/>
          <w:shd w:val="clear" w:color="auto" w:fill="FFFFFF"/>
        </w:rPr>
        <w:t>95</w:t>
      </w:r>
      <w:r w:rsidRPr="007262A1">
        <w:rPr>
          <w:rFonts w:ascii="Times New Roman" w:eastAsia="Times New Roman" w:hAnsi="Times New Roman" w:cs="Times New Roman"/>
          <w:color w:val="222222"/>
          <w:sz w:val="20"/>
          <w:szCs w:val="20"/>
          <w:shd w:val="clear" w:color="auto" w:fill="FFFFFF"/>
        </w:rPr>
        <w:t>(2), 243-267.</w:t>
      </w:r>
    </w:p>
    <w:p w14:paraId="347E6FD9" w14:textId="77777777" w:rsidR="00767EFF" w:rsidRPr="007262A1" w:rsidRDefault="00767EFF" w:rsidP="00767EFF">
      <w:pPr>
        <w:rPr>
          <w:rFonts w:ascii="Times New Roman" w:eastAsia="Times New Roman" w:hAnsi="Times New Roman" w:cs="Times New Roman"/>
          <w:sz w:val="20"/>
          <w:szCs w:val="20"/>
          <w:shd w:val="clear" w:color="auto" w:fill="FFFFFF"/>
        </w:rPr>
      </w:pPr>
    </w:p>
    <w:p w14:paraId="7195B0B2" w14:textId="77777777" w:rsidR="00767EFF" w:rsidRDefault="00767EFF" w:rsidP="00767EFF">
      <w:pPr>
        <w:widowControl w:val="0"/>
        <w:autoSpaceDE w:val="0"/>
        <w:autoSpaceDN w:val="0"/>
        <w:adjustRightInd w:val="0"/>
        <w:spacing w:after="240"/>
        <w:rPr>
          <w:rFonts w:ascii="Times New Roman" w:hAnsi="Times New Roman" w:cs="Times New Roman"/>
          <w:sz w:val="20"/>
          <w:szCs w:val="20"/>
        </w:rPr>
      </w:pPr>
      <w:r w:rsidRPr="007262A1">
        <w:rPr>
          <w:rFonts w:ascii="Times New Roman" w:hAnsi="Times New Roman" w:cs="Times New Roman"/>
          <w:sz w:val="20"/>
          <w:szCs w:val="20"/>
        </w:rPr>
        <w:t>Merryfield, W. J., and Coauthors, 2013: The Canadian Seasonal to Interannual Prediction System. Part I: Models and ini- tialization. Mon. Wea. Rev., 141, 2910–2945, doi:10.1175/ MWR-D-12-00216.1.</w:t>
      </w:r>
    </w:p>
    <w:p w14:paraId="2E60390E" w14:textId="4DCC1C98" w:rsidR="0034238F" w:rsidRDefault="0034238F" w:rsidP="00767EFF">
      <w:pPr>
        <w:widowControl w:val="0"/>
        <w:autoSpaceDE w:val="0"/>
        <w:autoSpaceDN w:val="0"/>
        <w:adjustRightInd w:val="0"/>
        <w:spacing w:after="240"/>
        <w:rPr>
          <w:rFonts w:ascii="Times New Roman" w:hAnsi="Times New Roman" w:cs="Times New Roman"/>
          <w:sz w:val="20"/>
          <w:szCs w:val="20"/>
        </w:rPr>
      </w:pPr>
      <w:r w:rsidRPr="0034238F">
        <w:rPr>
          <w:rFonts w:ascii="Times New Roman" w:hAnsi="Times New Roman" w:cs="Times New Roman"/>
          <w:sz w:val="20"/>
          <w:szCs w:val="20"/>
        </w:rPr>
        <w:t xml:space="preserve">National Research Council. Progress Toward Restoring the Everglades: </w:t>
      </w:r>
      <w:r>
        <w:rPr>
          <w:rFonts w:ascii="Times New Roman" w:hAnsi="Times New Roman" w:cs="Times New Roman"/>
          <w:sz w:val="20"/>
          <w:szCs w:val="20"/>
        </w:rPr>
        <w:t>The Fifth Biennial Review, 2014</w:t>
      </w:r>
      <w:r w:rsidRPr="0034238F">
        <w:rPr>
          <w:rFonts w:ascii="Times New Roman" w:hAnsi="Times New Roman" w:cs="Times New Roman"/>
          <w:sz w:val="20"/>
          <w:szCs w:val="20"/>
        </w:rPr>
        <w:t>. Washington, DC: Th</w:t>
      </w:r>
      <w:r>
        <w:rPr>
          <w:rFonts w:ascii="Times New Roman" w:hAnsi="Times New Roman" w:cs="Times New Roman"/>
          <w:sz w:val="20"/>
          <w:szCs w:val="20"/>
        </w:rPr>
        <w:t>e National Academies Press, 2014</w:t>
      </w:r>
      <w:r w:rsidRPr="0034238F">
        <w:rPr>
          <w:rFonts w:ascii="Times New Roman" w:hAnsi="Times New Roman" w:cs="Times New Roman"/>
          <w:sz w:val="20"/>
          <w:szCs w:val="20"/>
        </w:rPr>
        <w:t>.</w:t>
      </w:r>
    </w:p>
    <w:p w14:paraId="16A886D7" w14:textId="77777777" w:rsidR="00767EFF" w:rsidRPr="007262A1" w:rsidRDefault="00767EFF" w:rsidP="00767EFF">
      <w:pPr>
        <w:shd w:val="clear" w:color="auto" w:fill="FFFFFF"/>
        <w:spacing w:before="199" w:after="199"/>
        <w:textAlignment w:val="baseline"/>
        <w:outlineLvl w:val="1"/>
        <w:rPr>
          <w:rFonts w:ascii="Times New Roman" w:hAnsi="Times New Roman" w:cs="Times New Roman"/>
          <w:sz w:val="20"/>
          <w:szCs w:val="20"/>
        </w:rPr>
      </w:pPr>
      <w:r w:rsidRPr="007262A1">
        <w:rPr>
          <w:rFonts w:ascii="Times New Roman" w:hAnsi="Times New Roman" w:cs="Times New Roman"/>
          <w:sz w:val="20"/>
          <w:szCs w:val="20"/>
        </w:rPr>
        <w:t xml:space="preserve">Palmer, T. N., and Coauthors, 2004: Development of a European Multimodel Ensemble System for Seasonal-to-Interannual Prediction (DEMETER). </w:t>
      </w:r>
      <w:r w:rsidRPr="007262A1">
        <w:rPr>
          <w:rFonts w:ascii="Times New Roman" w:hAnsi="Times New Roman" w:cs="Times New Roman"/>
          <w:i/>
          <w:sz w:val="20"/>
          <w:szCs w:val="20"/>
        </w:rPr>
        <w:t xml:space="preserve">Bull. Amer. Metero. Soc, </w:t>
      </w:r>
      <w:r w:rsidRPr="007262A1">
        <w:rPr>
          <w:rFonts w:ascii="Times New Roman" w:hAnsi="Times New Roman" w:cs="Times New Roman"/>
          <w:b/>
          <w:sz w:val="20"/>
          <w:szCs w:val="20"/>
        </w:rPr>
        <w:t xml:space="preserve">85, </w:t>
      </w:r>
      <w:r w:rsidRPr="007262A1">
        <w:rPr>
          <w:rFonts w:ascii="Times New Roman" w:hAnsi="Times New Roman" w:cs="Times New Roman"/>
          <w:sz w:val="20"/>
          <w:szCs w:val="20"/>
        </w:rPr>
        <w:t>853-872, doi:10.1175/BAMS-85-6-853.</w:t>
      </w:r>
    </w:p>
    <w:p w14:paraId="5A49A86A" w14:textId="77777777" w:rsidR="00767EFF" w:rsidRPr="007262A1" w:rsidRDefault="00767EFF" w:rsidP="00767EFF">
      <w:pPr>
        <w:widowControl w:val="0"/>
        <w:autoSpaceDE w:val="0"/>
        <w:autoSpaceDN w:val="0"/>
        <w:adjustRightInd w:val="0"/>
        <w:spacing w:after="240"/>
        <w:rPr>
          <w:rFonts w:ascii="Times New Roman" w:hAnsi="Times New Roman" w:cs="Times New Roman"/>
          <w:sz w:val="20"/>
          <w:szCs w:val="20"/>
        </w:rPr>
      </w:pPr>
      <w:r w:rsidRPr="007262A1">
        <w:rPr>
          <w:rFonts w:ascii="Times New Roman" w:hAnsi="Times New Roman" w:cs="Times New Roman"/>
          <w:sz w:val="20"/>
          <w:szCs w:val="20"/>
        </w:rPr>
        <w:t>Saha, S., and Coauthors, 2006: The NCEP Climate Forecast Sys- tem. J. Climate, 19, 3483–3517, doi:10.1175/JCLI3812.1.</w:t>
      </w:r>
    </w:p>
    <w:p w14:paraId="59DE4DDE" w14:textId="65256E9B" w:rsidR="007134D7" w:rsidRPr="007262A1" w:rsidRDefault="007134D7" w:rsidP="00767EFF">
      <w:pPr>
        <w:widowControl w:val="0"/>
        <w:autoSpaceDE w:val="0"/>
        <w:autoSpaceDN w:val="0"/>
        <w:adjustRightInd w:val="0"/>
        <w:spacing w:after="240"/>
        <w:rPr>
          <w:rFonts w:ascii="Times New Roman" w:hAnsi="Times New Roman" w:cs="Times New Roman"/>
          <w:sz w:val="20"/>
          <w:szCs w:val="20"/>
        </w:rPr>
      </w:pPr>
      <w:r w:rsidRPr="007262A1">
        <w:rPr>
          <w:rFonts w:ascii="Times New Roman" w:hAnsi="Times New Roman" w:cs="Times New Roman"/>
          <w:color w:val="000000"/>
          <w:sz w:val="20"/>
          <w:szCs w:val="20"/>
          <w:shd w:val="clear" w:color="auto" w:fill="FFFFFF"/>
        </w:rPr>
        <w:t>Suranjana Saha, Shrinivas Moorthi, Xingren Wu, Jiande Wang, Sudhir Nadiga, Patrick Tripp, David Behringer, Yu-Tai Hou, Hui-ya Chuang, Mark Iredell, Michael Ek, Jesse Meng, Rongqian Yang, Malaquías Peña Mendez, Huug van den Dool, Qin Zhang, Wanqiu Wang, Mingyue Chen, and Emily Becker, 2014: The NCEP Climate Forecast System Version 2.</w:t>
      </w:r>
      <w:r w:rsidRPr="007262A1">
        <w:rPr>
          <w:rStyle w:val="apple-converted-space"/>
          <w:rFonts w:ascii="Times New Roman" w:hAnsi="Times New Roman" w:cs="Times New Roman"/>
          <w:color w:val="000000"/>
          <w:sz w:val="20"/>
          <w:szCs w:val="20"/>
          <w:shd w:val="clear" w:color="auto" w:fill="FFFFFF"/>
        </w:rPr>
        <w:t> </w:t>
      </w:r>
      <w:r w:rsidRPr="007262A1">
        <w:rPr>
          <w:rFonts w:ascii="Times New Roman" w:hAnsi="Times New Roman" w:cs="Times New Roman"/>
          <w:i/>
          <w:iCs/>
          <w:color w:val="000000"/>
          <w:sz w:val="20"/>
          <w:szCs w:val="20"/>
          <w:shd w:val="clear" w:color="auto" w:fill="FFFFFF"/>
        </w:rPr>
        <w:t>J. Climate</w:t>
      </w:r>
      <w:r w:rsidRPr="007262A1">
        <w:rPr>
          <w:rFonts w:ascii="Times New Roman" w:hAnsi="Times New Roman" w:cs="Times New Roman"/>
          <w:color w:val="000000"/>
          <w:sz w:val="20"/>
          <w:szCs w:val="20"/>
          <w:shd w:val="clear" w:color="auto" w:fill="FFFFFF"/>
        </w:rPr>
        <w:t>,</w:t>
      </w:r>
      <w:r w:rsidRPr="007262A1">
        <w:rPr>
          <w:rStyle w:val="apple-converted-space"/>
          <w:rFonts w:ascii="Times New Roman" w:hAnsi="Times New Roman" w:cs="Times New Roman"/>
          <w:color w:val="000000"/>
          <w:sz w:val="20"/>
          <w:szCs w:val="20"/>
          <w:shd w:val="clear" w:color="auto" w:fill="FFFFFF"/>
        </w:rPr>
        <w:t> </w:t>
      </w:r>
      <w:r w:rsidRPr="007262A1">
        <w:rPr>
          <w:rFonts w:ascii="Times New Roman" w:hAnsi="Times New Roman" w:cs="Times New Roman"/>
          <w:b/>
          <w:bCs/>
          <w:color w:val="000000"/>
          <w:sz w:val="20"/>
          <w:szCs w:val="20"/>
          <w:shd w:val="clear" w:color="auto" w:fill="FFFFFF"/>
        </w:rPr>
        <w:t>27</w:t>
      </w:r>
      <w:r w:rsidRPr="007262A1">
        <w:rPr>
          <w:rFonts w:ascii="Times New Roman" w:hAnsi="Times New Roman" w:cs="Times New Roman"/>
          <w:color w:val="000000"/>
          <w:sz w:val="20"/>
          <w:szCs w:val="20"/>
          <w:shd w:val="clear" w:color="auto" w:fill="FFFFFF"/>
        </w:rPr>
        <w:t>, 2185–2208.</w:t>
      </w:r>
    </w:p>
    <w:p w14:paraId="56CEE131" w14:textId="77777777" w:rsidR="00767EFF" w:rsidRPr="007262A1" w:rsidRDefault="00767EFF" w:rsidP="001D6475">
      <w:pPr>
        <w:shd w:val="clear" w:color="auto" w:fill="FFFFFF"/>
        <w:spacing w:before="199" w:after="199"/>
        <w:textAlignment w:val="baseline"/>
        <w:outlineLvl w:val="0"/>
        <w:rPr>
          <w:rFonts w:ascii="Times New Roman" w:hAnsi="Times New Roman" w:cs="Times New Roman"/>
          <w:sz w:val="20"/>
          <w:szCs w:val="20"/>
        </w:rPr>
      </w:pPr>
      <w:r w:rsidRPr="007262A1">
        <w:rPr>
          <w:rFonts w:ascii="Times New Roman" w:hAnsi="Times New Roman" w:cs="Times New Roman"/>
          <w:sz w:val="20"/>
          <w:szCs w:val="20"/>
        </w:rPr>
        <w:t xml:space="preserve">Räisänen J 2007 How reliable are climate models? </w:t>
      </w:r>
      <w:r w:rsidRPr="007262A1">
        <w:rPr>
          <w:rFonts w:ascii="Times New Roman" w:hAnsi="Times New Roman" w:cs="Times New Roman"/>
          <w:i/>
          <w:sz w:val="20"/>
          <w:szCs w:val="20"/>
        </w:rPr>
        <w:t xml:space="preserve">Tellus </w:t>
      </w:r>
      <w:r w:rsidRPr="007262A1">
        <w:rPr>
          <w:rFonts w:ascii="Times New Roman" w:hAnsi="Times New Roman" w:cs="Times New Roman"/>
          <w:sz w:val="20"/>
          <w:szCs w:val="20"/>
        </w:rPr>
        <w:t xml:space="preserve">A </w:t>
      </w:r>
      <w:r w:rsidRPr="007262A1">
        <w:rPr>
          <w:rFonts w:ascii="Times New Roman" w:hAnsi="Times New Roman" w:cs="Times New Roman"/>
          <w:b/>
          <w:sz w:val="20"/>
          <w:szCs w:val="20"/>
        </w:rPr>
        <w:t>59</w:t>
      </w:r>
      <w:r w:rsidRPr="007262A1">
        <w:rPr>
          <w:rFonts w:ascii="Times New Roman" w:hAnsi="Times New Roman" w:cs="Times New Roman"/>
          <w:sz w:val="20"/>
          <w:szCs w:val="20"/>
        </w:rPr>
        <w:t xml:space="preserve"> 2-29</w:t>
      </w:r>
    </w:p>
    <w:p w14:paraId="59A20A36" w14:textId="77777777" w:rsidR="00767EFF" w:rsidRDefault="00767EFF" w:rsidP="00767EFF">
      <w:pPr>
        <w:shd w:val="clear" w:color="auto" w:fill="FFFFFF"/>
        <w:spacing w:before="199" w:after="199"/>
        <w:textAlignment w:val="baseline"/>
        <w:outlineLvl w:val="1"/>
        <w:rPr>
          <w:ins w:id="8" w:author="Diane" w:date="2015-07-28T14:22:00Z"/>
          <w:rFonts w:ascii="Times New Roman" w:hAnsi="Times New Roman" w:cs="Times New Roman"/>
          <w:sz w:val="20"/>
          <w:szCs w:val="20"/>
        </w:rPr>
      </w:pPr>
      <w:r w:rsidRPr="007262A1">
        <w:rPr>
          <w:rFonts w:ascii="Times New Roman" w:hAnsi="Times New Roman" w:cs="Times New Roman"/>
          <w:sz w:val="20"/>
          <w:szCs w:val="20"/>
        </w:rPr>
        <w:t xml:space="preserve">Reynolds, R. W., N. A. Rayner, T. M. Smith, D. C. Stokes, and W. Wang, 2002: An improved in situ and satellite SST analysis for climate. </w:t>
      </w:r>
      <w:r w:rsidRPr="007262A1">
        <w:rPr>
          <w:rFonts w:ascii="Times New Roman" w:hAnsi="Times New Roman" w:cs="Times New Roman"/>
          <w:i/>
          <w:sz w:val="20"/>
          <w:szCs w:val="20"/>
        </w:rPr>
        <w:t xml:space="preserve">J. Climate, </w:t>
      </w:r>
      <w:r w:rsidRPr="007262A1">
        <w:rPr>
          <w:rFonts w:ascii="Times New Roman" w:hAnsi="Times New Roman" w:cs="Times New Roman"/>
          <w:b/>
          <w:sz w:val="20"/>
          <w:szCs w:val="20"/>
        </w:rPr>
        <w:t>15,</w:t>
      </w:r>
      <w:r w:rsidRPr="007262A1">
        <w:rPr>
          <w:rFonts w:ascii="Times New Roman" w:hAnsi="Times New Roman" w:cs="Times New Roman"/>
          <w:sz w:val="20"/>
          <w:szCs w:val="20"/>
        </w:rPr>
        <w:t xml:space="preserve"> 1609-1625, doi:10.1175/1520-0442(2002)015&lt;1609:AIISAS&gt;2.0.CO;2.</w:t>
      </w:r>
    </w:p>
    <w:p w14:paraId="36A19385" w14:textId="04D4D12C" w:rsidR="00A175AA" w:rsidRPr="003847D9" w:rsidRDefault="00A175AA" w:rsidP="003847D9">
      <w:pPr>
        <w:shd w:val="clear" w:color="auto" w:fill="FFFFFF"/>
        <w:rPr>
          <w:rFonts w:ascii="Times New Roman" w:eastAsia="Times New Roman" w:hAnsi="Times New Roman" w:cs="Times New Roman"/>
          <w:sz w:val="20"/>
          <w:szCs w:val="20"/>
        </w:rPr>
      </w:pPr>
      <w:r w:rsidRPr="003847D9">
        <w:rPr>
          <w:rFonts w:ascii="Times New Roman" w:eastAsia="Times New Roman" w:hAnsi="Times New Roman" w:cs="Times New Roman"/>
          <w:sz w:val="20"/>
          <w:szCs w:val="20"/>
        </w:rPr>
        <w:t>Vecchi, G.A, and Coauthors, 2014: On the Seasonal Forecasting of Regional Tropical Cyclone Activity. </w:t>
      </w:r>
      <w:r w:rsidRPr="003847D9">
        <w:rPr>
          <w:rFonts w:ascii="Times New Roman" w:eastAsia="Times New Roman" w:hAnsi="Times New Roman" w:cs="Times New Roman"/>
          <w:i/>
          <w:iCs/>
          <w:sz w:val="20"/>
          <w:szCs w:val="20"/>
        </w:rPr>
        <w:t>J. Climate</w:t>
      </w:r>
      <w:r w:rsidRPr="003847D9">
        <w:rPr>
          <w:rFonts w:ascii="Times New Roman" w:eastAsia="Times New Roman" w:hAnsi="Times New Roman" w:cs="Times New Roman"/>
          <w:sz w:val="20"/>
          <w:szCs w:val="20"/>
        </w:rPr>
        <w:t>, </w:t>
      </w:r>
      <w:r w:rsidRPr="003847D9">
        <w:rPr>
          <w:rFonts w:ascii="Times New Roman" w:eastAsia="Times New Roman" w:hAnsi="Times New Roman" w:cs="Times New Roman"/>
          <w:b/>
          <w:bCs/>
          <w:sz w:val="20"/>
          <w:szCs w:val="20"/>
        </w:rPr>
        <w:t>27</w:t>
      </w:r>
      <w:r w:rsidRPr="003847D9">
        <w:rPr>
          <w:rFonts w:ascii="Times New Roman" w:eastAsia="Times New Roman" w:hAnsi="Times New Roman" w:cs="Times New Roman"/>
          <w:sz w:val="20"/>
          <w:szCs w:val="20"/>
        </w:rPr>
        <w:t>, 7994–8016. doi: </w:t>
      </w:r>
      <w:hyperlink r:id="rId9" w:history="1">
        <w:r w:rsidRPr="003847D9">
          <w:rPr>
            <w:rFonts w:ascii="Times New Roman" w:eastAsia="Times New Roman" w:hAnsi="Times New Roman" w:cs="Times New Roman"/>
            <w:sz w:val="20"/>
            <w:szCs w:val="20"/>
          </w:rPr>
          <w:t>http://dx.doi.org/10.1175/JCLI-D-14-00158.1</w:t>
        </w:r>
      </w:hyperlink>
    </w:p>
    <w:p w14:paraId="386EABA9" w14:textId="77777777" w:rsidR="00767EFF" w:rsidRPr="007262A1" w:rsidRDefault="00767EFF" w:rsidP="00767EFF">
      <w:pPr>
        <w:shd w:val="clear" w:color="auto" w:fill="FFFFFF"/>
        <w:spacing w:before="199" w:after="199"/>
        <w:textAlignment w:val="baseline"/>
        <w:outlineLvl w:val="1"/>
        <w:rPr>
          <w:rFonts w:ascii="Times New Roman" w:hAnsi="Times New Roman" w:cs="Times New Roman"/>
          <w:sz w:val="20"/>
          <w:szCs w:val="20"/>
        </w:rPr>
      </w:pPr>
      <w:r w:rsidRPr="007262A1">
        <w:rPr>
          <w:rFonts w:ascii="Times New Roman" w:hAnsi="Times New Roman" w:cs="Times New Roman"/>
          <w:sz w:val="20"/>
          <w:szCs w:val="20"/>
        </w:rPr>
        <w:t xml:space="preserve">Yokohata T, Annan J, Collins M, Jackson C, Tobis M, Webb M and Hargreaves J 2012 Reliability of mutli-model and structurally different single-model ensembles </w:t>
      </w:r>
      <w:r w:rsidRPr="007262A1">
        <w:rPr>
          <w:rFonts w:ascii="Times New Roman" w:hAnsi="Times New Roman" w:cs="Times New Roman"/>
          <w:i/>
          <w:sz w:val="20"/>
          <w:szCs w:val="20"/>
        </w:rPr>
        <w:t xml:space="preserve">Clim. Dyn. </w:t>
      </w:r>
      <w:r w:rsidRPr="007262A1">
        <w:rPr>
          <w:rFonts w:ascii="Times New Roman" w:hAnsi="Times New Roman" w:cs="Times New Roman"/>
          <w:b/>
          <w:sz w:val="20"/>
          <w:szCs w:val="20"/>
        </w:rPr>
        <w:t xml:space="preserve">39 </w:t>
      </w:r>
      <w:r w:rsidRPr="007262A1">
        <w:rPr>
          <w:rFonts w:ascii="Times New Roman" w:hAnsi="Times New Roman" w:cs="Times New Roman"/>
          <w:sz w:val="20"/>
          <w:szCs w:val="20"/>
        </w:rPr>
        <w:t>599-616</w:t>
      </w:r>
    </w:p>
    <w:p w14:paraId="39A62A81" w14:textId="58D0DE8D" w:rsidR="00EE1411" w:rsidRDefault="00767EFF" w:rsidP="003847D9">
      <w:pPr>
        <w:widowControl w:val="0"/>
        <w:autoSpaceDE w:val="0"/>
        <w:autoSpaceDN w:val="0"/>
        <w:adjustRightInd w:val="0"/>
        <w:spacing w:after="240"/>
        <w:rPr>
          <w:ins w:id="9" w:author="Diane" w:date="2015-07-28T14:25:00Z"/>
          <w:b/>
        </w:rPr>
      </w:pPr>
      <w:r w:rsidRPr="007262A1">
        <w:rPr>
          <w:rFonts w:ascii="Times New Roman" w:hAnsi="Times New Roman" w:cs="Times New Roman"/>
          <w:sz w:val="20"/>
          <w:szCs w:val="20"/>
        </w:rPr>
        <w:t>Zhang, S., M. J. Harrison, A. Rosati, and A. Wittenberg, 2007: System design and evaluation of coupled ensemble data as- similation for global oceanic climate studies. Mon. Wea. Rev., 135, 3541–3564, doi:10.1175/MWR3466.1</w:t>
      </w:r>
    </w:p>
    <w:p w14:paraId="5F9D896B" w14:textId="77777777" w:rsidR="00EE1411" w:rsidRDefault="00EE1411">
      <w:pPr>
        <w:rPr>
          <w:ins w:id="10" w:author="Diane" w:date="2015-07-28T14:25:00Z"/>
          <w:b/>
        </w:rPr>
      </w:pPr>
    </w:p>
    <w:p w14:paraId="5544189A" w14:textId="21D22EBB" w:rsidR="00EE1411" w:rsidRDefault="00EE1411">
      <w:pPr>
        <w:rPr>
          <w:ins w:id="11" w:author="Diane" w:date="2015-07-28T14:26:00Z"/>
          <w:b/>
        </w:rPr>
      </w:pPr>
      <w:ins w:id="12" w:author="Diane" w:date="2015-07-28T14:26:00Z">
        <w:r>
          <w:rPr>
            <w:b/>
          </w:rPr>
          <w:br w:type="page"/>
        </w:r>
      </w:ins>
    </w:p>
    <w:tbl>
      <w:tblPr>
        <w:tblpPr w:leftFromText="180" w:rightFromText="180" w:vertAnchor="text" w:horzAnchor="margin" w:tblpY="1583"/>
        <w:tblW w:w="8111" w:type="dxa"/>
        <w:tblLook w:val="04A0" w:firstRow="1" w:lastRow="0" w:firstColumn="1" w:lastColumn="0" w:noHBand="0" w:noVBand="1"/>
      </w:tblPr>
      <w:tblGrid>
        <w:gridCol w:w="1880"/>
        <w:gridCol w:w="1391"/>
        <w:gridCol w:w="1460"/>
        <w:gridCol w:w="1240"/>
        <w:gridCol w:w="2140"/>
      </w:tblGrid>
      <w:tr w:rsidR="00EE1411" w:rsidRPr="003847D9" w14:paraId="13FE3706" w14:textId="77777777" w:rsidTr="003847D9">
        <w:trPr>
          <w:trHeight w:val="330"/>
          <w:ins w:id="13" w:author="Diane" w:date="2015-07-28T14:27:00Z"/>
        </w:trPr>
        <w:tc>
          <w:tcPr>
            <w:tcW w:w="1880" w:type="dxa"/>
            <w:tcBorders>
              <w:top w:val="double" w:sz="6" w:space="0" w:color="auto"/>
              <w:left w:val="single" w:sz="4" w:space="0" w:color="auto"/>
              <w:bottom w:val="double" w:sz="6" w:space="0" w:color="auto"/>
              <w:right w:val="single" w:sz="4" w:space="0" w:color="auto"/>
            </w:tcBorders>
            <w:shd w:val="clear" w:color="auto" w:fill="auto"/>
            <w:noWrap/>
            <w:vAlign w:val="center"/>
            <w:hideMark/>
          </w:tcPr>
          <w:p w14:paraId="04807368" w14:textId="77777777" w:rsidR="00EE1411" w:rsidRPr="003847D9" w:rsidRDefault="00EE1411" w:rsidP="00EE1411">
            <w:pPr>
              <w:jc w:val="center"/>
              <w:rPr>
                <w:ins w:id="14" w:author="Diane" w:date="2015-07-28T14:27:00Z"/>
                <w:rFonts w:ascii="Calibri" w:eastAsia="Times New Roman" w:hAnsi="Calibri" w:cs="Times New Roman"/>
                <w:b/>
                <w:bCs/>
                <w:sz w:val="22"/>
                <w:szCs w:val="22"/>
              </w:rPr>
            </w:pPr>
            <w:ins w:id="15" w:author="Diane" w:date="2015-07-28T14:27:00Z">
              <w:r w:rsidRPr="003847D9">
                <w:rPr>
                  <w:rFonts w:ascii="Calibri" w:eastAsia="Times New Roman" w:hAnsi="Calibri" w:cs="Times New Roman"/>
                  <w:b/>
                  <w:bCs/>
                  <w:sz w:val="22"/>
                  <w:szCs w:val="22"/>
                </w:rPr>
                <w:lastRenderedPageBreak/>
                <w:t>Model</w:t>
              </w:r>
            </w:ins>
          </w:p>
        </w:tc>
        <w:tc>
          <w:tcPr>
            <w:tcW w:w="1391" w:type="dxa"/>
            <w:tcBorders>
              <w:top w:val="double" w:sz="6" w:space="0" w:color="auto"/>
              <w:left w:val="nil"/>
              <w:bottom w:val="double" w:sz="6" w:space="0" w:color="auto"/>
              <w:right w:val="single" w:sz="4" w:space="0" w:color="auto"/>
            </w:tcBorders>
            <w:shd w:val="clear" w:color="auto" w:fill="auto"/>
            <w:noWrap/>
            <w:vAlign w:val="center"/>
            <w:hideMark/>
          </w:tcPr>
          <w:p w14:paraId="4ED81294" w14:textId="77777777" w:rsidR="00EE1411" w:rsidRPr="003847D9" w:rsidRDefault="00EE1411" w:rsidP="00EE1411">
            <w:pPr>
              <w:jc w:val="center"/>
              <w:rPr>
                <w:ins w:id="16" w:author="Diane" w:date="2015-07-28T14:27:00Z"/>
                <w:rFonts w:ascii="Calibri" w:eastAsia="Times New Roman" w:hAnsi="Calibri" w:cs="Times New Roman"/>
                <w:b/>
                <w:bCs/>
                <w:sz w:val="22"/>
                <w:szCs w:val="22"/>
              </w:rPr>
            </w:pPr>
            <w:ins w:id="17" w:author="Diane" w:date="2015-07-28T14:27:00Z">
              <w:r w:rsidRPr="003847D9">
                <w:rPr>
                  <w:rFonts w:ascii="Calibri" w:eastAsia="Times New Roman" w:hAnsi="Calibri" w:cs="Times New Roman"/>
                  <w:b/>
                  <w:bCs/>
                  <w:sz w:val="22"/>
                  <w:szCs w:val="22"/>
                </w:rPr>
                <w:t>Organization</w:t>
              </w:r>
            </w:ins>
          </w:p>
        </w:tc>
        <w:tc>
          <w:tcPr>
            <w:tcW w:w="1460" w:type="dxa"/>
            <w:tcBorders>
              <w:top w:val="double" w:sz="6" w:space="0" w:color="auto"/>
              <w:left w:val="nil"/>
              <w:bottom w:val="double" w:sz="6" w:space="0" w:color="auto"/>
              <w:right w:val="single" w:sz="4" w:space="0" w:color="auto"/>
            </w:tcBorders>
            <w:shd w:val="clear" w:color="auto" w:fill="auto"/>
            <w:noWrap/>
            <w:vAlign w:val="center"/>
            <w:hideMark/>
          </w:tcPr>
          <w:p w14:paraId="524DA1A3" w14:textId="77777777" w:rsidR="00EE1411" w:rsidRPr="003847D9" w:rsidRDefault="00EE1411" w:rsidP="00EE1411">
            <w:pPr>
              <w:jc w:val="center"/>
              <w:rPr>
                <w:ins w:id="18" w:author="Diane" w:date="2015-07-28T14:27:00Z"/>
                <w:rFonts w:ascii="Calibri" w:eastAsia="Times New Roman" w:hAnsi="Calibri" w:cs="Times New Roman"/>
                <w:b/>
                <w:bCs/>
                <w:sz w:val="22"/>
                <w:szCs w:val="22"/>
              </w:rPr>
            </w:pPr>
            <w:ins w:id="19" w:author="Diane" w:date="2015-07-28T14:27:00Z">
              <w:r w:rsidRPr="003847D9">
                <w:rPr>
                  <w:rFonts w:ascii="Calibri" w:eastAsia="Times New Roman" w:hAnsi="Calibri" w:cs="Times New Roman"/>
                  <w:b/>
                  <w:bCs/>
                  <w:sz w:val="22"/>
                  <w:szCs w:val="22"/>
                </w:rPr>
                <w:t>Ensemble Size</w:t>
              </w:r>
            </w:ins>
          </w:p>
        </w:tc>
        <w:tc>
          <w:tcPr>
            <w:tcW w:w="1240" w:type="dxa"/>
            <w:tcBorders>
              <w:top w:val="double" w:sz="6" w:space="0" w:color="auto"/>
              <w:left w:val="nil"/>
              <w:bottom w:val="double" w:sz="6" w:space="0" w:color="auto"/>
              <w:right w:val="single" w:sz="4" w:space="0" w:color="auto"/>
            </w:tcBorders>
            <w:shd w:val="clear" w:color="auto" w:fill="auto"/>
            <w:noWrap/>
            <w:vAlign w:val="center"/>
            <w:hideMark/>
          </w:tcPr>
          <w:p w14:paraId="073EDD4F" w14:textId="77777777" w:rsidR="00EE1411" w:rsidRPr="003847D9" w:rsidRDefault="00EE1411" w:rsidP="00EE1411">
            <w:pPr>
              <w:jc w:val="center"/>
              <w:rPr>
                <w:ins w:id="20" w:author="Diane" w:date="2015-07-28T14:27:00Z"/>
                <w:rFonts w:ascii="Calibri" w:eastAsia="Times New Roman" w:hAnsi="Calibri" w:cs="Times New Roman"/>
                <w:b/>
                <w:bCs/>
                <w:sz w:val="22"/>
                <w:szCs w:val="22"/>
              </w:rPr>
            </w:pPr>
            <w:ins w:id="21" w:author="Diane" w:date="2015-07-28T14:27:00Z">
              <w:r w:rsidRPr="003847D9">
                <w:rPr>
                  <w:rFonts w:ascii="Calibri" w:eastAsia="Times New Roman" w:hAnsi="Calibri" w:cs="Times New Roman"/>
                  <w:b/>
                  <w:bCs/>
                  <w:sz w:val="22"/>
                  <w:szCs w:val="22"/>
                </w:rPr>
                <w:t>Lead Times</w:t>
              </w:r>
            </w:ins>
          </w:p>
        </w:tc>
        <w:tc>
          <w:tcPr>
            <w:tcW w:w="2140" w:type="dxa"/>
            <w:tcBorders>
              <w:top w:val="double" w:sz="6" w:space="0" w:color="auto"/>
              <w:left w:val="nil"/>
              <w:bottom w:val="double" w:sz="6" w:space="0" w:color="auto"/>
              <w:right w:val="single" w:sz="4" w:space="0" w:color="auto"/>
            </w:tcBorders>
            <w:shd w:val="clear" w:color="auto" w:fill="auto"/>
            <w:noWrap/>
            <w:vAlign w:val="center"/>
            <w:hideMark/>
          </w:tcPr>
          <w:p w14:paraId="11BCD32E" w14:textId="77777777" w:rsidR="00EE1411" w:rsidRPr="003847D9" w:rsidRDefault="00EE1411" w:rsidP="00EE1411">
            <w:pPr>
              <w:jc w:val="center"/>
              <w:rPr>
                <w:ins w:id="22" w:author="Diane" w:date="2015-07-28T14:27:00Z"/>
                <w:rFonts w:ascii="Calibri" w:eastAsia="Times New Roman" w:hAnsi="Calibri" w:cs="Times New Roman"/>
                <w:b/>
                <w:bCs/>
                <w:sz w:val="22"/>
                <w:szCs w:val="22"/>
              </w:rPr>
            </w:pPr>
            <w:ins w:id="23" w:author="Diane" w:date="2015-07-28T14:27:00Z">
              <w:r w:rsidRPr="003847D9">
                <w:rPr>
                  <w:rFonts w:ascii="Calibri" w:eastAsia="Times New Roman" w:hAnsi="Calibri" w:cs="Times New Roman"/>
                  <w:b/>
                  <w:bCs/>
                  <w:sz w:val="22"/>
                  <w:szCs w:val="22"/>
                </w:rPr>
                <w:t>Reference</w:t>
              </w:r>
            </w:ins>
          </w:p>
        </w:tc>
      </w:tr>
      <w:tr w:rsidR="00EE1411" w:rsidRPr="003847D9" w14:paraId="5F186318" w14:textId="77777777" w:rsidTr="003847D9">
        <w:trPr>
          <w:trHeight w:val="315"/>
          <w:ins w:id="24" w:author="Diane" w:date="2015-07-28T14:27:00Z"/>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1A919435" w14:textId="77777777" w:rsidR="00EE1411" w:rsidRPr="003847D9" w:rsidRDefault="00EE1411" w:rsidP="00EE1411">
            <w:pPr>
              <w:rPr>
                <w:ins w:id="25" w:author="Diane" w:date="2015-07-28T14:27:00Z"/>
                <w:rFonts w:ascii="Calibri" w:eastAsia="Times New Roman" w:hAnsi="Calibri" w:cs="Times New Roman"/>
                <w:sz w:val="22"/>
                <w:szCs w:val="22"/>
              </w:rPr>
            </w:pPr>
            <w:ins w:id="26" w:author="Diane" w:date="2015-07-28T14:27:00Z">
              <w:r w:rsidRPr="003847D9">
                <w:rPr>
                  <w:rFonts w:ascii="Calibri" w:eastAsia="Times New Roman" w:hAnsi="Calibri" w:cs="Times New Roman"/>
                  <w:sz w:val="22"/>
                  <w:szCs w:val="22"/>
                </w:rPr>
                <w:t>CFSv1</w:t>
              </w:r>
            </w:ins>
          </w:p>
        </w:tc>
        <w:tc>
          <w:tcPr>
            <w:tcW w:w="1391" w:type="dxa"/>
            <w:tcBorders>
              <w:top w:val="nil"/>
              <w:left w:val="nil"/>
              <w:bottom w:val="single" w:sz="4" w:space="0" w:color="auto"/>
              <w:right w:val="single" w:sz="4" w:space="0" w:color="auto"/>
            </w:tcBorders>
            <w:shd w:val="clear" w:color="auto" w:fill="auto"/>
            <w:noWrap/>
            <w:vAlign w:val="bottom"/>
            <w:hideMark/>
          </w:tcPr>
          <w:p w14:paraId="5DEF837A" w14:textId="77777777" w:rsidR="00EE1411" w:rsidRPr="003847D9" w:rsidRDefault="00EE1411" w:rsidP="00EE1411">
            <w:pPr>
              <w:rPr>
                <w:ins w:id="27" w:author="Diane" w:date="2015-07-28T14:27:00Z"/>
                <w:rFonts w:ascii="Calibri" w:eastAsia="Times New Roman" w:hAnsi="Calibri" w:cs="Times New Roman"/>
                <w:sz w:val="22"/>
                <w:szCs w:val="22"/>
              </w:rPr>
            </w:pPr>
            <w:ins w:id="28" w:author="Diane" w:date="2015-07-28T14:27:00Z">
              <w:r w:rsidRPr="003847D9">
                <w:rPr>
                  <w:rFonts w:ascii="Calibri" w:eastAsia="Times New Roman" w:hAnsi="Calibri" w:cs="Times New Roman"/>
                  <w:sz w:val="22"/>
                  <w:szCs w:val="22"/>
                </w:rPr>
                <w:t>NCEP</w:t>
              </w:r>
            </w:ins>
          </w:p>
        </w:tc>
        <w:tc>
          <w:tcPr>
            <w:tcW w:w="1460" w:type="dxa"/>
            <w:tcBorders>
              <w:top w:val="nil"/>
              <w:left w:val="nil"/>
              <w:bottom w:val="single" w:sz="4" w:space="0" w:color="auto"/>
              <w:right w:val="single" w:sz="4" w:space="0" w:color="auto"/>
            </w:tcBorders>
            <w:shd w:val="clear" w:color="auto" w:fill="auto"/>
            <w:noWrap/>
            <w:vAlign w:val="bottom"/>
            <w:hideMark/>
          </w:tcPr>
          <w:p w14:paraId="4893D170" w14:textId="77777777" w:rsidR="00EE1411" w:rsidRPr="003847D9" w:rsidRDefault="00EE1411" w:rsidP="00EE1411">
            <w:pPr>
              <w:jc w:val="right"/>
              <w:rPr>
                <w:ins w:id="29" w:author="Diane" w:date="2015-07-28T14:27:00Z"/>
                <w:rFonts w:ascii="Calibri" w:eastAsia="Times New Roman" w:hAnsi="Calibri" w:cs="Times New Roman"/>
                <w:sz w:val="22"/>
                <w:szCs w:val="22"/>
              </w:rPr>
            </w:pPr>
            <w:ins w:id="30" w:author="Diane" w:date="2015-07-28T14:27:00Z">
              <w:r w:rsidRPr="003847D9">
                <w:rPr>
                  <w:rFonts w:ascii="Calibri" w:eastAsia="Times New Roman" w:hAnsi="Calibri" w:cs="Times New Roman"/>
                  <w:sz w:val="22"/>
                  <w:szCs w:val="22"/>
                </w:rPr>
                <w:t>15</w:t>
              </w:r>
            </w:ins>
          </w:p>
        </w:tc>
        <w:tc>
          <w:tcPr>
            <w:tcW w:w="1240" w:type="dxa"/>
            <w:tcBorders>
              <w:top w:val="nil"/>
              <w:left w:val="nil"/>
              <w:bottom w:val="single" w:sz="4" w:space="0" w:color="auto"/>
              <w:right w:val="single" w:sz="4" w:space="0" w:color="auto"/>
            </w:tcBorders>
            <w:shd w:val="clear" w:color="auto" w:fill="auto"/>
            <w:noWrap/>
            <w:vAlign w:val="bottom"/>
            <w:hideMark/>
          </w:tcPr>
          <w:p w14:paraId="69D681AA" w14:textId="77777777" w:rsidR="00EE1411" w:rsidRPr="003847D9" w:rsidRDefault="00EE1411" w:rsidP="00EE1411">
            <w:pPr>
              <w:rPr>
                <w:ins w:id="31" w:author="Diane" w:date="2015-07-28T14:27:00Z"/>
                <w:rFonts w:ascii="Calibri" w:eastAsia="Times New Roman" w:hAnsi="Calibri" w:cs="Times New Roman"/>
                <w:sz w:val="22"/>
                <w:szCs w:val="22"/>
              </w:rPr>
            </w:pPr>
            <w:ins w:id="32" w:author="Diane" w:date="2015-07-28T14:27:00Z">
              <w:r w:rsidRPr="003847D9">
                <w:rPr>
                  <w:rFonts w:ascii="Calibri" w:eastAsia="Times New Roman" w:hAnsi="Calibri" w:cs="Times New Roman"/>
                  <w:sz w:val="22"/>
                  <w:szCs w:val="22"/>
                </w:rPr>
                <w:t>0-8 months</w:t>
              </w:r>
            </w:ins>
          </w:p>
        </w:tc>
        <w:tc>
          <w:tcPr>
            <w:tcW w:w="2140" w:type="dxa"/>
            <w:tcBorders>
              <w:top w:val="nil"/>
              <w:left w:val="nil"/>
              <w:bottom w:val="single" w:sz="4" w:space="0" w:color="auto"/>
              <w:right w:val="single" w:sz="4" w:space="0" w:color="auto"/>
            </w:tcBorders>
            <w:shd w:val="clear" w:color="auto" w:fill="auto"/>
            <w:noWrap/>
            <w:vAlign w:val="bottom"/>
            <w:hideMark/>
          </w:tcPr>
          <w:p w14:paraId="653937A3" w14:textId="77777777" w:rsidR="00EE1411" w:rsidRPr="003847D9" w:rsidRDefault="00EE1411" w:rsidP="00EE1411">
            <w:pPr>
              <w:rPr>
                <w:ins w:id="33" w:author="Diane" w:date="2015-07-28T14:27:00Z"/>
                <w:rFonts w:ascii="Calibri" w:eastAsia="Times New Roman" w:hAnsi="Calibri" w:cs="Times New Roman"/>
                <w:sz w:val="22"/>
                <w:szCs w:val="22"/>
              </w:rPr>
            </w:pPr>
            <w:ins w:id="34" w:author="Diane" w:date="2015-07-28T14:27:00Z">
              <w:r w:rsidRPr="003847D9">
                <w:rPr>
                  <w:rFonts w:ascii="Calibri" w:eastAsia="Times New Roman" w:hAnsi="Calibri" w:cs="Times New Roman"/>
                  <w:sz w:val="22"/>
                  <w:szCs w:val="22"/>
                </w:rPr>
                <w:t>Saha et al. 2006</w:t>
              </w:r>
            </w:ins>
          </w:p>
        </w:tc>
      </w:tr>
      <w:tr w:rsidR="00EE1411" w:rsidRPr="003847D9" w14:paraId="192B297E" w14:textId="77777777" w:rsidTr="003847D9">
        <w:trPr>
          <w:trHeight w:val="300"/>
          <w:ins w:id="35" w:author="Diane" w:date="2015-07-28T14:27:00Z"/>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459E8BBA" w14:textId="77777777" w:rsidR="00EE1411" w:rsidRPr="003847D9" w:rsidRDefault="00EE1411" w:rsidP="00EE1411">
            <w:pPr>
              <w:rPr>
                <w:ins w:id="36" w:author="Diane" w:date="2015-07-28T14:27:00Z"/>
                <w:rFonts w:ascii="Calibri" w:eastAsia="Times New Roman" w:hAnsi="Calibri" w:cs="Times New Roman"/>
                <w:sz w:val="22"/>
                <w:szCs w:val="22"/>
              </w:rPr>
            </w:pPr>
            <w:ins w:id="37" w:author="Diane" w:date="2015-07-28T14:27:00Z">
              <w:r w:rsidRPr="003847D9">
                <w:rPr>
                  <w:rFonts w:ascii="Calibri" w:eastAsia="Times New Roman" w:hAnsi="Calibri" w:cs="Times New Roman"/>
                  <w:sz w:val="22"/>
                  <w:szCs w:val="22"/>
                </w:rPr>
                <w:t>CFSv2</w:t>
              </w:r>
            </w:ins>
          </w:p>
        </w:tc>
        <w:tc>
          <w:tcPr>
            <w:tcW w:w="1391" w:type="dxa"/>
            <w:tcBorders>
              <w:top w:val="nil"/>
              <w:left w:val="nil"/>
              <w:bottom w:val="single" w:sz="4" w:space="0" w:color="auto"/>
              <w:right w:val="single" w:sz="4" w:space="0" w:color="auto"/>
            </w:tcBorders>
            <w:shd w:val="clear" w:color="auto" w:fill="auto"/>
            <w:noWrap/>
            <w:vAlign w:val="bottom"/>
            <w:hideMark/>
          </w:tcPr>
          <w:p w14:paraId="6E6329A5" w14:textId="77777777" w:rsidR="00EE1411" w:rsidRPr="003847D9" w:rsidRDefault="00EE1411" w:rsidP="00EE1411">
            <w:pPr>
              <w:rPr>
                <w:ins w:id="38" w:author="Diane" w:date="2015-07-28T14:27:00Z"/>
                <w:rFonts w:ascii="Calibri" w:eastAsia="Times New Roman" w:hAnsi="Calibri" w:cs="Times New Roman"/>
                <w:sz w:val="22"/>
                <w:szCs w:val="22"/>
              </w:rPr>
            </w:pPr>
            <w:ins w:id="39" w:author="Diane" w:date="2015-07-28T14:27:00Z">
              <w:r w:rsidRPr="003847D9">
                <w:rPr>
                  <w:rFonts w:ascii="Calibri" w:eastAsia="Times New Roman" w:hAnsi="Calibri" w:cs="Times New Roman"/>
                  <w:sz w:val="22"/>
                  <w:szCs w:val="22"/>
                </w:rPr>
                <w:t>NCEP</w:t>
              </w:r>
            </w:ins>
          </w:p>
        </w:tc>
        <w:tc>
          <w:tcPr>
            <w:tcW w:w="1460" w:type="dxa"/>
            <w:tcBorders>
              <w:top w:val="nil"/>
              <w:left w:val="nil"/>
              <w:bottom w:val="single" w:sz="4" w:space="0" w:color="auto"/>
              <w:right w:val="single" w:sz="4" w:space="0" w:color="auto"/>
            </w:tcBorders>
            <w:shd w:val="clear" w:color="auto" w:fill="auto"/>
            <w:noWrap/>
            <w:vAlign w:val="bottom"/>
            <w:hideMark/>
          </w:tcPr>
          <w:p w14:paraId="6D419F4B" w14:textId="77777777" w:rsidR="00EE1411" w:rsidRPr="003847D9" w:rsidRDefault="00EE1411" w:rsidP="00EE1411">
            <w:pPr>
              <w:jc w:val="right"/>
              <w:rPr>
                <w:ins w:id="40" w:author="Diane" w:date="2015-07-28T14:27:00Z"/>
                <w:rFonts w:ascii="Calibri" w:eastAsia="Times New Roman" w:hAnsi="Calibri" w:cs="Times New Roman"/>
                <w:sz w:val="22"/>
                <w:szCs w:val="22"/>
              </w:rPr>
            </w:pPr>
            <w:ins w:id="41" w:author="Diane" w:date="2015-07-28T14:27:00Z">
              <w:r w:rsidRPr="003847D9">
                <w:rPr>
                  <w:rFonts w:ascii="Calibri" w:eastAsia="Times New Roman" w:hAnsi="Calibri" w:cs="Times New Roman"/>
                  <w:sz w:val="22"/>
                  <w:szCs w:val="22"/>
                </w:rPr>
                <w:t>24</w:t>
              </w:r>
            </w:ins>
          </w:p>
        </w:tc>
        <w:tc>
          <w:tcPr>
            <w:tcW w:w="1240" w:type="dxa"/>
            <w:tcBorders>
              <w:top w:val="nil"/>
              <w:left w:val="nil"/>
              <w:bottom w:val="single" w:sz="4" w:space="0" w:color="auto"/>
              <w:right w:val="single" w:sz="4" w:space="0" w:color="auto"/>
            </w:tcBorders>
            <w:shd w:val="clear" w:color="auto" w:fill="auto"/>
            <w:noWrap/>
            <w:vAlign w:val="bottom"/>
            <w:hideMark/>
          </w:tcPr>
          <w:p w14:paraId="0988DFEF" w14:textId="77777777" w:rsidR="00EE1411" w:rsidRPr="003847D9" w:rsidRDefault="00EE1411" w:rsidP="00EE1411">
            <w:pPr>
              <w:rPr>
                <w:ins w:id="42" w:author="Diane" w:date="2015-07-28T14:27:00Z"/>
                <w:rFonts w:ascii="Calibri" w:eastAsia="Times New Roman" w:hAnsi="Calibri" w:cs="Times New Roman"/>
                <w:sz w:val="22"/>
                <w:szCs w:val="22"/>
              </w:rPr>
            </w:pPr>
            <w:ins w:id="43" w:author="Diane" w:date="2015-07-28T14:27:00Z">
              <w:r w:rsidRPr="003847D9">
                <w:rPr>
                  <w:rFonts w:ascii="Calibri" w:eastAsia="Times New Roman" w:hAnsi="Calibri" w:cs="Times New Roman"/>
                  <w:sz w:val="22"/>
                  <w:szCs w:val="22"/>
                </w:rPr>
                <w:t>0-9 months</w:t>
              </w:r>
            </w:ins>
          </w:p>
        </w:tc>
        <w:tc>
          <w:tcPr>
            <w:tcW w:w="2140" w:type="dxa"/>
            <w:tcBorders>
              <w:top w:val="nil"/>
              <w:left w:val="nil"/>
              <w:bottom w:val="single" w:sz="4" w:space="0" w:color="auto"/>
              <w:right w:val="single" w:sz="4" w:space="0" w:color="auto"/>
            </w:tcBorders>
            <w:shd w:val="clear" w:color="auto" w:fill="auto"/>
            <w:noWrap/>
            <w:vAlign w:val="bottom"/>
            <w:hideMark/>
          </w:tcPr>
          <w:p w14:paraId="630385A6" w14:textId="77777777" w:rsidR="00EE1411" w:rsidRPr="003847D9" w:rsidRDefault="00EE1411" w:rsidP="00EE1411">
            <w:pPr>
              <w:rPr>
                <w:ins w:id="44" w:author="Diane" w:date="2015-07-28T14:27:00Z"/>
                <w:rFonts w:ascii="Calibri" w:eastAsia="Times New Roman" w:hAnsi="Calibri" w:cs="Times New Roman"/>
                <w:sz w:val="22"/>
                <w:szCs w:val="22"/>
              </w:rPr>
            </w:pPr>
            <w:ins w:id="45" w:author="Diane" w:date="2015-07-28T14:27:00Z">
              <w:r w:rsidRPr="003847D9">
                <w:rPr>
                  <w:rFonts w:ascii="Calibri" w:eastAsia="Times New Roman" w:hAnsi="Calibri" w:cs="Times New Roman"/>
                  <w:sz w:val="22"/>
                  <w:szCs w:val="22"/>
                </w:rPr>
                <w:t>Saha et al. 2010</w:t>
              </w:r>
            </w:ins>
          </w:p>
        </w:tc>
      </w:tr>
      <w:tr w:rsidR="00EE1411" w:rsidRPr="003847D9" w14:paraId="18222D6B" w14:textId="77777777" w:rsidTr="003847D9">
        <w:trPr>
          <w:trHeight w:val="300"/>
          <w:ins w:id="46" w:author="Diane" w:date="2015-07-28T14:27:00Z"/>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27E387BD" w14:textId="77777777" w:rsidR="00EE1411" w:rsidRPr="003847D9" w:rsidRDefault="00EE1411" w:rsidP="00EE1411">
            <w:pPr>
              <w:rPr>
                <w:ins w:id="47" w:author="Diane" w:date="2015-07-28T14:27:00Z"/>
                <w:rFonts w:ascii="Calibri" w:eastAsia="Times New Roman" w:hAnsi="Calibri" w:cs="Times New Roman"/>
                <w:sz w:val="22"/>
                <w:szCs w:val="22"/>
              </w:rPr>
            </w:pPr>
            <w:ins w:id="48" w:author="Diane" w:date="2015-07-28T14:27:00Z">
              <w:r w:rsidRPr="003847D9">
                <w:rPr>
                  <w:rFonts w:ascii="Calibri" w:eastAsia="Times New Roman" w:hAnsi="Calibri" w:cs="Times New Roman"/>
                  <w:sz w:val="22"/>
                  <w:szCs w:val="22"/>
                </w:rPr>
                <w:t>GFDL CM2.1</w:t>
              </w:r>
            </w:ins>
          </w:p>
        </w:tc>
        <w:tc>
          <w:tcPr>
            <w:tcW w:w="1391" w:type="dxa"/>
            <w:tcBorders>
              <w:top w:val="nil"/>
              <w:left w:val="nil"/>
              <w:bottom w:val="single" w:sz="4" w:space="0" w:color="auto"/>
              <w:right w:val="single" w:sz="4" w:space="0" w:color="auto"/>
            </w:tcBorders>
            <w:shd w:val="clear" w:color="auto" w:fill="auto"/>
            <w:noWrap/>
            <w:vAlign w:val="bottom"/>
            <w:hideMark/>
          </w:tcPr>
          <w:p w14:paraId="5EDB23A4" w14:textId="77777777" w:rsidR="00EE1411" w:rsidRPr="003847D9" w:rsidRDefault="00EE1411" w:rsidP="00EE1411">
            <w:pPr>
              <w:rPr>
                <w:ins w:id="49" w:author="Diane" w:date="2015-07-28T14:27:00Z"/>
                <w:rFonts w:ascii="Calibri" w:eastAsia="Times New Roman" w:hAnsi="Calibri" w:cs="Times New Roman"/>
                <w:sz w:val="22"/>
                <w:szCs w:val="22"/>
              </w:rPr>
            </w:pPr>
            <w:ins w:id="50" w:author="Diane" w:date="2015-07-28T14:27:00Z">
              <w:r w:rsidRPr="003847D9">
                <w:rPr>
                  <w:rFonts w:ascii="Calibri" w:eastAsia="Times New Roman" w:hAnsi="Calibri" w:cs="Times New Roman"/>
                  <w:sz w:val="22"/>
                  <w:szCs w:val="22"/>
                </w:rPr>
                <w:t>GFDL</w:t>
              </w:r>
            </w:ins>
          </w:p>
        </w:tc>
        <w:tc>
          <w:tcPr>
            <w:tcW w:w="1460" w:type="dxa"/>
            <w:tcBorders>
              <w:top w:val="nil"/>
              <w:left w:val="nil"/>
              <w:bottom w:val="single" w:sz="4" w:space="0" w:color="auto"/>
              <w:right w:val="single" w:sz="4" w:space="0" w:color="auto"/>
            </w:tcBorders>
            <w:shd w:val="clear" w:color="auto" w:fill="auto"/>
            <w:noWrap/>
            <w:vAlign w:val="bottom"/>
            <w:hideMark/>
          </w:tcPr>
          <w:p w14:paraId="17F33D72" w14:textId="77777777" w:rsidR="00EE1411" w:rsidRPr="003847D9" w:rsidRDefault="00EE1411" w:rsidP="00EE1411">
            <w:pPr>
              <w:jc w:val="right"/>
              <w:rPr>
                <w:ins w:id="51" w:author="Diane" w:date="2015-07-28T14:27:00Z"/>
                <w:rFonts w:ascii="Calibri" w:eastAsia="Times New Roman" w:hAnsi="Calibri" w:cs="Times New Roman"/>
                <w:sz w:val="22"/>
                <w:szCs w:val="22"/>
              </w:rPr>
            </w:pPr>
            <w:ins w:id="52" w:author="Diane" w:date="2015-07-28T14:27:00Z">
              <w:r w:rsidRPr="003847D9">
                <w:rPr>
                  <w:rFonts w:ascii="Calibri" w:eastAsia="Times New Roman" w:hAnsi="Calibri" w:cs="Times New Roman"/>
                  <w:sz w:val="22"/>
                  <w:szCs w:val="22"/>
                </w:rPr>
                <w:t>10</w:t>
              </w:r>
            </w:ins>
          </w:p>
        </w:tc>
        <w:tc>
          <w:tcPr>
            <w:tcW w:w="1240" w:type="dxa"/>
            <w:tcBorders>
              <w:top w:val="nil"/>
              <w:left w:val="nil"/>
              <w:bottom w:val="single" w:sz="4" w:space="0" w:color="auto"/>
              <w:right w:val="single" w:sz="4" w:space="0" w:color="auto"/>
            </w:tcBorders>
            <w:shd w:val="clear" w:color="auto" w:fill="auto"/>
            <w:noWrap/>
            <w:vAlign w:val="bottom"/>
            <w:hideMark/>
          </w:tcPr>
          <w:p w14:paraId="69890359" w14:textId="77777777" w:rsidR="00EE1411" w:rsidRPr="003847D9" w:rsidRDefault="00EE1411" w:rsidP="00EE1411">
            <w:pPr>
              <w:rPr>
                <w:ins w:id="53" w:author="Diane" w:date="2015-07-28T14:27:00Z"/>
                <w:rFonts w:ascii="Calibri" w:eastAsia="Times New Roman" w:hAnsi="Calibri" w:cs="Times New Roman"/>
                <w:sz w:val="22"/>
                <w:szCs w:val="22"/>
              </w:rPr>
            </w:pPr>
            <w:ins w:id="54" w:author="Diane" w:date="2015-07-28T14:27:00Z">
              <w:r w:rsidRPr="003847D9">
                <w:rPr>
                  <w:rFonts w:ascii="Calibri" w:eastAsia="Times New Roman" w:hAnsi="Calibri" w:cs="Times New Roman"/>
                  <w:sz w:val="22"/>
                  <w:szCs w:val="22"/>
                </w:rPr>
                <w:t>0-11 months</w:t>
              </w:r>
            </w:ins>
          </w:p>
        </w:tc>
        <w:tc>
          <w:tcPr>
            <w:tcW w:w="2140" w:type="dxa"/>
            <w:tcBorders>
              <w:top w:val="nil"/>
              <w:left w:val="nil"/>
              <w:bottom w:val="single" w:sz="4" w:space="0" w:color="auto"/>
              <w:right w:val="single" w:sz="4" w:space="0" w:color="auto"/>
            </w:tcBorders>
            <w:shd w:val="clear" w:color="auto" w:fill="auto"/>
            <w:noWrap/>
            <w:vAlign w:val="bottom"/>
            <w:hideMark/>
          </w:tcPr>
          <w:p w14:paraId="48524B5E" w14:textId="77777777" w:rsidR="00EE1411" w:rsidRPr="003847D9" w:rsidRDefault="00EE1411" w:rsidP="00EE1411">
            <w:pPr>
              <w:rPr>
                <w:ins w:id="55" w:author="Diane" w:date="2015-07-28T14:27:00Z"/>
                <w:rFonts w:ascii="Calibri" w:eastAsia="Times New Roman" w:hAnsi="Calibri" w:cs="Times New Roman"/>
                <w:sz w:val="22"/>
                <w:szCs w:val="22"/>
              </w:rPr>
            </w:pPr>
            <w:ins w:id="56" w:author="Diane" w:date="2015-07-28T14:27:00Z">
              <w:r w:rsidRPr="003847D9">
                <w:rPr>
                  <w:rFonts w:ascii="Calibri" w:eastAsia="Times New Roman" w:hAnsi="Calibri" w:cs="Times New Roman"/>
                  <w:sz w:val="22"/>
                  <w:szCs w:val="22"/>
                </w:rPr>
                <w:t>Delworth 2006</w:t>
              </w:r>
            </w:ins>
          </w:p>
        </w:tc>
      </w:tr>
      <w:tr w:rsidR="00EE1411" w:rsidRPr="003847D9" w14:paraId="285AD59A" w14:textId="77777777" w:rsidTr="003847D9">
        <w:trPr>
          <w:trHeight w:val="300"/>
          <w:ins w:id="57" w:author="Diane" w:date="2015-07-28T14:27:00Z"/>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7235144C" w14:textId="77777777" w:rsidR="00EE1411" w:rsidRPr="003847D9" w:rsidRDefault="00EE1411" w:rsidP="00EE1411">
            <w:pPr>
              <w:rPr>
                <w:ins w:id="58" w:author="Diane" w:date="2015-07-28T14:27:00Z"/>
                <w:rFonts w:ascii="Calibri" w:eastAsia="Times New Roman" w:hAnsi="Calibri" w:cs="Times New Roman"/>
                <w:sz w:val="22"/>
                <w:szCs w:val="22"/>
              </w:rPr>
            </w:pPr>
            <w:ins w:id="59" w:author="Diane" w:date="2015-07-28T14:27:00Z">
              <w:r w:rsidRPr="003847D9">
                <w:rPr>
                  <w:rFonts w:ascii="Calibri" w:eastAsia="Times New Roman" w:hAnsi="Calibri" w:cs="Times New Roman"/>
                  <w:sz w:val="22"/>
                  <w:szCs w:val="22"/>
                </w:rPr>
                <w:t>GFDL CM2.5 (FLOR)</w:t>
              </w:r>
            </w:ins>
          </w:p>
        </w:tc>
        <w:tc>
          <w:tcPr>
            <w:tcW w:w="1391" w:type="dxa"/>
            <w:tcBorders>
              <w:top w:val="nil"/>
              <w:left w:val="nil"/>
              <w:bottom w:val="single" w:sz="4" w:space="0" w:color="auto"/>
              <w:right w:val="single" w:sz="4" w:space="0" w:color="auto"/>
            </w:tcBorders>
            <w:shd w:val="clear" w:color="auto" w:fill="auto"/>
            <w:noWrap/>
            <w:vAlign w:val="bottom"/>
            <w:hideMark/>
          </w:tcPr>
          <w:p w14:paraId="79588AD0" w14:textId="77777777" w:rsidR="00EE1411" w:rsidRPr="003847D9" w:rsidRDefault="00EE1411" w:rsidP="00EE1411">
            <w:pPr>
              <w:rPr>
                <w:ins w:id="60" w:author="Diane" w:date="2015-07-28T14:27:00Z"/>
                <w:rFonts w:ascii="Calibri" w:eastAsia="Times New Roman" w:hAnsi="Calibri" w:cs="Times New Roman"/>
                <w:sz w:val="22"/>
                <w:szCs w:val="22"/>
              </w:rPr>
            </w:pPr>
            <w:ins w:id="61" w:author="Diane" w:date="2015-07-28T14:27:00Z">
              <w:r w:rsidRPr="003847D9">
                <w:rPr>
                  <w:rFonts w:ascii="Calibri" w:eastAsia="Times New Roman" w:hAnsi="Calibri" w:cs="Times New Roman"/>
                  <w:sz w:val="22"/>
                  <w:szCs w:val="22"/>
                </w:rPr>
                <w:t>GFDL</w:t>
              </w:r>
            </w:ins>
          </w:p>
        </w:tc>
        <w:tc>
          <w:tcPr>
            <w:tcW w:w="1460" w:type="dxa"/>
            <w:tcBorders>
              <w:top w:val="nil"/>
              <w:left w:val="nil"/>
              <w:bottom w:val="single" w:sz="4" w:space="0" w:color="auto"/>
              <w:right w:val="single" w:sz="4" w:space="0" w:color="auto"/>
            </w:tcBorders>
            <w:shd w:val="clear" w:color="auto" w:fill="auto"/>
            <w:noWrap/>
            <w:vAlign w:val="bottom"/>
            <w:hideMark/>
          </w:tcPr>
          <w:p w14:paraId="54D23A48" w14:textId="77777777" w:rsidR="00EE1411" w:rsidRPr="003847D9" w:rsidRDefault="00EE1411" w:rsidP="00EE1411">
            <w:pPr>
              <w:jc w:val="right"/>
              <w:rPr>
                <w:ins w:id="62" w:author="Diane" w:date="2015-07-28T14:27:00Z"/>
                <w:rFonts w:ascii="Calibri" w:eastAsia="Times New Roman" w:hAnsi="Calibri" w:cs="Times New Roman"/>
                <w:sz w:val="22"/>
                <w:szCs w:val="22"/>
              </w:rPr>
            </w:pPr>
            <w:ins w:id="63" w:author="Diane" w:date="2015-07-28T14:27:00Z">
              <w:r w:rsidRPr="003847D9">
                <w:rPr>
                  <w:rFonts w:ascii="Calibri" w:eastAsia="Times New Roman" w:hAnsi="Calibri" w:cs="Times New Roman"/>
                  <w:sz w:val="22"/>
                  <w:szCs w:val="22"/>
                </w:rPr>
                <w:t>24</w:t>
              </w:r>
            </w:ins>
          </w:p>
        </w:tc>
        <w:tc>
          <w:tcPr>
            <w:tcW w:w="1240" w:type="dxa"/>
            <w:tcBorders>
              <w:top w:val="nil"/>
              <w:left w:val="nil"/>
              <w:bottom w:val="single" w:sz="4" w:space="0" w:color="auto"/>
              <w:right w:val="single" w:sz="4" w:space="0" w:color="auto"/>
            </w:tcBorders>
            <w:shd w:val="clear" w:color="auto" w:fill="auto"/>
            <w:noWrap/>
            <w:vAlign w:val="bottom"/>
            <w:hideMark/>
          </w:tcPr>
          <w:p w14:paraId="2012CB94" w14:textId="77777777" w:rsidR="00EE1411" w:rsidRPr="003847D9" w:rsidRDefault="00EE1411" w:rsidP="00EE1411">
            <w:pPr>
              <w:rPr>
                <w:ins w:id="64" w:author="Diane" w:date="2015-07-28T14:27:00Z"/>
                <w:rFonts w:ascii="Calibri" w:eastAsia="Times New Roman" w:hAnsi="Calibri" w:cs="Times New Roman"/>
                <w:sz w:val="22"/>
                <w:szCs w:val="22"/>
              </w:rPr>
            </w:pPr>
            <w:ins w:id="65" w:author="Diane" w:date="2015-07-28T14:27:00Z">
              <w:r w:rsidRPr="003847D9">
                <w:rPr>
                  <w:rFonts w:ascii="Calibri" w:eastAsia="Times New Roman" w:hAnsi="Calibri" w:cs="Times New Roman"/>
                  <w:sz w:val="22"/>
                  <w:szCs w:val="22"/>
                </w:rPr>
                <w:t>0-11 months</w:t>
              </w:r>
            </w:ins>
          </w:p>
        </w:tc>
        <w:tc>
          <w:tcPr>
            <w:tcW w:w="2140" w:type="dxa"/>
            <w:tcBorders>
              <w:top w:val="nil"/>
              <w:left w:val="nil"/>
              <w:bottom w:val="single" w:sz="4" w:space="0" w:color="auto"/>
              <w:right w:val="single" w:sz="4" w:space="0" w:color="auto"/>
            </w:tcBorders>
            <w:shd w:val="clear" w:color="auto" w:fill="auto"/>
            <w:noWrap/>
            <w:vAlign w:val="bottom"/>
            <w:hideMark/>
          </w:tcPr>
          <w:p w14:paraId="0C18A411" w14:textId="77777777" w:rsidR="00EE1411" w:rsidRPr="003847D9" w:rsidRDefault="00EE1411" w:rsidP="00EE1411">
            <w:pPr>
              <w:rPr>
                <w:ins w:id="66" w:author="Diane" w:date="2015-07-28T14:27:00Z"/>
                <w:rFonts w:ascii="Calibri" w:eastAsia="Times New Roman" w:hAnsi="Calibri" w:cs="Times New Roman"/>
                <w:sz w:val="22"/>
                <w:szCs w:val="22"/>
              </w:rPr>
            </w:pPr>
            <w:ins w:id="67" w:author="Diane" w:date="2015-07-28T14:27:00Z">
              <w:r w:rsidRPr="003847D9">
                <w:rPr>
                  <w:rFonts w:ascii="Calibri" w:eastAsia="Times New Roman" w:hAnsi="Calibri" w:cs="Times New Roman"/>
                  <w:sz w:val="22"/>
                  <w:szCs w:val="22"/>
                </w:rPr>
                <w:t>Vecchi et al. 2014</w:t>
              </w:r>
            </w:ins>
          </w:p>
        </w:tc>
      </w:tr>
      <w:tr w:rsidR="00EE1411" w:rsidRPr="003847D9" w14:paraId="4F14BB5A" w14:textId="77777777" w:rsidTr="003847D9">
        <w:trPr>
          <w:trHeight w:val="300"/>
          <w:ins w:id="68" w:author="Diane" w:date="2015-07-28T14:27:00Z"/>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3FC13BFA" w14:textId="77777777" w:rsidR="00EE1411" w:rsidRPr="003847D9" w:rsidRDefault="00EE1411" w:rsidP="00EE1411">
            <w:pPr>
              <w:rPr>
                <w:ins w:id="69" w:author="Diane" w:date="2015-07-28T14:27:00Z"/>
                <w:rFonts w:ascii="Calibri" w:eastAsia="Times New Roman" w:hAnsi="Calibri" w:cs="Times New Roman"/>
                <w:sz w:val="22"/>
                <w:szCs w:val="22"/>
              </w:rPr>
            </w:pPr>
            <w:ins w:id="70" w:author="Diane" w:date="2015-07-28T14:27:00Z">
              <w:r w:rsidRPr="003847D9">
                <w:rPr>
                  <w:rFonts w:ascii="Calibri" w:eastAsia="Times New Roman" w:hAnsi="Calibri" w:cs="Times New Roman"/>
                  <w:sz w:val="22"/>
                  <w:szCs w:val="22"/>
                </w:rPr>
                <w:t>ECHAM4-a</w:t>
              </w:r>
            </w:ins>
          </w:p>
        </w:tc>
        <w:tc>
          <w:tcPr>
            <w:tcW w:w="1391" w:type="dxa"/>
            <w:tcBorders>
              <w:top w:val="nil"/>
              <w:left w:val="nil"/>
              <w:bottom w:val="single" w:sz="4" w:space="0" w:color="auto"/>
              <w:right w:val="single" w:sz="4" w:space="0" w:color="auto"/>
            </w:tcBorders>
            <w:shd w:val="clear" w:color="auto" w:fill="auto"/>
            <w:noWrap/>
            <w:vAlign w:val="bottom"/>
            <w:hideMark/>
          </w:tcPr>
          <w:p w14:paraId="7326C726" w14:textId="77777777" w:rsidR="00EE1411" w:rsidRPr="003847D9" w:rsidRDefault="00EE1411" w:rsidP="00EE1411">
            <w:pPr>
              <w:rPr>
                <w:ins w:id="71" w:author="Diane" w:date="2015-07-28T14:27:00Z"/>
                <w:rFonts w:ascii="Calibri" w:eastAsia="Times New Roman" w:hAnsi="Calibri" w:cs="Times New Roman"/>
                <w:sz w:val="22"/>
                <w:szCs w:val="22"/>
              </w:rPr>
            </w:pPr>
            <w:ins w:id="72" w:author="Diane" w:date="2015-07-28T14:27:00Z">
              <w:r w:rsidRPr="003847D9">
                <w:rPr>
                  <w:rFonts w:ascii="Calibri" w:eastAsia="Times New Roman" w:hAnsi="Calibri" w:cs="Times New Roman"/>
                  <w:sz w:val="22"/>
                  <w:szCs w:val="22"/>
                </w:rPr>
                <w:t>IRI</w:t>
              </w:r>
            </w:ins>
          </w:p>
        </w:tc>
        <w:tc>
          <w:tcPr>
            <w:tcW w:w="1460" w:type="dxa"/>
            <w:tcBorders>
              <w:top w:val="nil"/>
              <w:left w:val="nil"/>
              <w:bottom w:val="single" w:sz="4" w:space="0" w:color="auto"/>
              <w:right w:val="single" w:sz="4" w:space="0" w:color="auto"/>
            </w:tcBorders>
            <w:shd w:val="clear" w:color="auto" w:fill="auto"/>
            <w:noWrap/>
            <w:vAlign w:val="bottom"/>
            <w:hideMark/>
          </w:tcPr>
          <w:p w14:paraId="31B2FB23" w14:textId="77777777" w:rsidR="00EE1411" w:rsidRPr="003847D9" w:rsidRDefault="00EE1411" w:rsidP="00EE1411">
            <w:pPr>
              <w:jc w:val="right"/>
              <w:rPr>
                <w:ins w:id="73" w:author="Diane" w:date="2015-07-28T14:27:00Z"/>
                <w:rFonts w:ascii="Calibri" w:eastAsia="Times New Roman" w:hAnsi="Calibri" w:cs="Times New Roman"/>
                <w:sz w:val="22"/>
                <w:szCs w:val="22"/>
              </w:rPr>
            </w:pPr>
            <w:ins w:id="74" w:author="Diane" w:date="2015-07-28T14:27:00Z">
              <w:r w:rsidRPr="003847D9">
                <w:rPr>
                  <w:rFonts w:ascii="Calibri" w:eastAsia="Times New Roman" w:hAnsi="Calibri" w:cs="Times New Roman"/>
                  <w:sz w:val="22"/>
                  <w:szCs w:val="22"/>
                </w:rPr>
                <w:t>12</w:t>
              </w:r>
            </w:ins>
          </w:p>
        </w:tc>
        <w:tc>
          <w:tcPr>
            <w:tcW w:w="1240" w:type="dxa"/>
            <w:tcBorders>
              <w:top w:val="nil"/>
              <w:left w:val="nil"/>
              <w:bottom w:val="single" w:sz="4" w:space="0" w:color="auto"/>
              <w:right w:val="single" w:sz="4" w:space="0" w:color="auto"/>
            </w:tcBorders>
            <w:shd w:val="clear" w:color="auto" w:fill="auto"/>
            <w:noWrap/>
            <w:vAlign w:val="bottom"/>
            <w:hideMark/>
          </w:tcPr>
          <w:p w14:paraId="3A592AC8" w14:textId="77777777" w:rsidR="00EE1411" w:rsidRPr="003847D9" w:rsidRDefault="00EE1411" w:rsidP="00EE1411">
            <w:pPr>
              <w:rPr>
                <w:ins w:id="75" w:author="Diane" w:date="2015-07-28T14:27:00Z"/>
                <w:rFonts w:ascii="Calibri" w:eastAsia="Times New Roman" w:hAnsi="Calibri" w:cs="Times New Roman"/>
                <w:sz w:val="22"/>
                <w:szCs w:val="22"/>
              </w:rPr>
            </w:pPr>
            <w:ins w:id="76" w:author="Diane" w:date="2015-07-28T14:27:00Z">
              <w:r w:rsidRPr="003847D9">
                <w:rPr>
                  <w:rFonts w:ascii="Calibri" w:eastAsia="Times New Roman" w:hAnsi="Calibri" w:cs="Times New Roman"/>
                  <w:sz w:val="22"/>
                  <w:szCs w:val="22"/>
                </w:rPr>
                <w:t>0-7 months</w:t>
              </w:r>
            </w:ins>
          </w:p>
        </w:tc>
        <w:tc>
          <w:tcPr>
            <w:tcW w:w="2140" w:type="dxa"/>
            <w:tcBorders>
              <w:top w:val="nil"/>
              <w:left w:val="nil"/>
              <w:bottom w:val="single" w:sz="4" w:space="0" w:color="auto"/>
              <w:right w:val="single" w:sz="4" w:space="0" w:color="auto"/>
            </w:tcBorders>
            <w:shd w:val="clear" w:color="auto" w:fill="auto"/>
            <w:noWrap/>
            <w:vAlign w:val="bottom"/>
            <w:hideMark/>
          </w:tcPr>
          <w:p w14:paraId="09CB15EC" w14:textId="77777777" w:rsidR="00EE1411" w:rsidRPr="003847D9" w:rsidRDefault="00EE1411" w:rsidP="00EE1411">
            <w:pPr>
              <w:rPr>
                <w:ins w:id="77" w:author="Diane" w:date="2015-07-28T14:27:00Z"/>
                <w:rFonts w:ascii="Calibri" w:eastAsia="Times New Roman" w:hAnsi="Calibri" w:cs="Times New Roman"/>
                <w:sz w:val="22"/>
                <w:szCs w:val="22"/>
              </w:rPr>
            </w:pPr>
            <w:ins w:id="78" w:author="Diane" w:date="2015-07-28T14:27:00Z">
              <w:r w:rsidRPr="003847D9">
                <w:rPr>
                  <w:rFonts w:ascii="Calibri" w:eastAsia="Times New Roman" w:hAnsi="Calibri" w:cs="Times New Roman"/>
                  <w:sz w:val="22"/>
                  <w:szCs w:val="22"/>
                </w:rPr>
                <w:t>DeWitt 2005</w:t>
              </w:r>
            </w:ins>
          </w:p>
        </w:tc>
      </w:tr>
      <w:tr w:rsidR="00EE1411" w:rsidRPr="003847D9" w14:paraId="7B95E25C" w14:textId="77777777" w:rsidTr="003847D9">
        <w:trPr>
          <w:trHeight w:val="300"/>
          <w:ins w:id="79" w:author="Diane" w:date="2015-07-28T14:27:00Z"/>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69644382" w14:textId="77777777" w:rsidR="00EE1411" w:rsidRPr="003847D9" w:rsidRDefault="00EE1411" w:rsidP="00EE1411">
            <w:pPr>
              <w:rPr>
                <w:ins w:id="80" w:author="Diane" w:date="2015-07-28T14:27:00Z"/>
                <w:rFonts w:ascii="Calibri" w:eastAsia="Times New Roman" w:hAnsi="Calibri" w:cs="Times New Roman"/>
                <w:sz w:val="22"/>
                <w:szCs w:val="22"/>
              </w:rPr>
            </w:pPr>
            <w:ins w:id="81" w:author="Diane" w:date="2015-07-28T14:27:00Z">
              <w:r w:rsidRPr="003847D9">
                <w:rPr>
                  <w:rFonts w:ascii="Calibri" w:eastAsia="Times New Roman" w:hAnsi="Calibri" w:cs="Times New Roman"/>
                  <w:sz w:val="22"/>
                  <w:szCs w:val="22"/>
                </w:rPr>
                <w:t>ECHAM4-f</w:t>
              </w:r>
            </w:ins>
          </w:p>
        </w:tc>
        <w:tc>
          <w:tcPr>
            <w:tcW w:w="1391" w:type="dxa"/>
            <w:tcBorders>
              <w:top w:val="nil"/>
              <w:left w:val="nil"/>
              <w:bottom w:val="single" w:sz="4" w:space="0" w:color="auto"/>
              <w:right w:val="single" w:sz="4" w:space="0" w:color="auto"/>
            </w:tcBorders>
            <w:shd w:val="clear" w:color="auto" w:fill="auto"/>
            <w:noWrap/>
            <w:vAlign w:val="bottom"/>
            <w:hideMark/>
          </w:tcPr>
          <w:p w14:paraId="467ECDEF" w14:textId="77777777" w:rsidR="00EE1411" w:rsidRPr="003847D9" w:rsidRDefault="00EE1411" w:rsidP="00EE1411">
            <w:pPr>
              <w:rPr>
                <w:ins w:id="82" w:author="Diane" w:date="2015-07-28T14:27:00Z"/>
                <w:rFonts w:ascii="Calibri" w:eastAsia="Times New Roman" w:hAnsi="Calibri" w:cs="Times New Roman"/>
                <w:sz w:val="22"/>
                <w:szCs w:val="22"/>
              </w:rPr>
            </w:pPr>
            <w:ins w:id="83" w:author="Diane" w:date="2015-07-28T14:27:00Z">
              <w:r w:rsidRPr="003847D9">
                <w:rPr>
                  <w:rFonts w:ascii="Calibri" w:eastAsia="Times New Roman" w:hAnsi="Calibri" w:cs="Times New Roman"/>
                  <w:sz w:val="22"/>
                  <w:szCs w:val="22"/>
                </w:rPr>
                <w:t>IRI</w:t>
              </w:r>
            </w:ins>
          </w:p>
        </w:tc>
        <w:tc>
          <w:tcPr>
            <w:tcW w:w="1460" w:type="dxa"/>
            <w:tcBorders>
              <w:top w:val="nil"/>
              <w:left w:val="nil"/>
              <w:bottom w:val="single" w:sz="4" w:space="0" w:color="auto"/>
              <w:right w:val="single" w:sz="4" w:space="0" w:color="auto"/>
            </w:tcBorders>
            <w:shd w:val="clear" w:color="auto" w:fill="auto"/>
            <w:noWrap/>
            <w:vAlign w:val="bottom"/>
            <w:hideMark/>
          </w:tcPr>
          <w:p w14:paraId="09AF1F65" w14:textId="77777777" w:rsidR="00EE1411" w:rsidRPr="003847D9" w:rsidRDefault="00EE1411" w:rsidP="00EE1411">
            <w:pPr>
              <w:jc w:val="right"/>
              <w:rPr>
                <w:ins w:id="84" w:author="Diane" w:date="2015-07-28T14:27:00Z"/>
                <w:rFonts w:ascii="Calibri" w:eastAsia="Times New Roman" w:hAnsi="Calibri" w:cs="Times New Roman"/>
                <w:sz w:val="22"/>
                <w:szCs w:val="22"/>
              </w:rPr>
            </w:pPr>
            <w:ins w:id="85" w:author="Diane" w:date="2015-07-28T14:27:00Z">
              <w:r w:rsidRPr="003847D9">
                <w:rPr>
                  <w:rFonts w:ascii="Calibri" w:eastAsia="Times New Roman" w:hAnsi="Calibri" w:cs="Times New Roman"/>
                  <w:sz w:val="22"/>
                  <w:szCs w:val="22"/>
                </w:rPr>
                <w:t>12</w:t>
              </w:r>
            </w:ins>
          </w:p>
        </w:tc>
        <w:tc>
          <w:tcPr>
            <w:tcW w:w="1240" w:type="dxa"/>
            <w:tcBorders>
              <w:top w:val="nil"/>
              <w:left w:val="nil"/>
              <w:bottom w:val="single" w:sz="4" w:space="0" w:color="auto"/>
              <w:right w:val="single" w:sz="4" w:space="0" w:color="auto"/>
            </w:tcBorders>
            <w:shd w:val="clear" w:color="auto" w:fill="auto"/>
            <w:noWrap/>
            <w:vAlign w:val="bottom"/>
            <w:hideMark/>
          </w:tcPr>
          <w:p w14:paraId="1E5429CE" w14:textId="77777777" w:rsidR="00EE1411" w:rsidRPr="003847D9" w:rsidRDefault="00EE1411" w:rsidP="00EE1411">
            <w:pPr>
              <w:rPr>
                <w:ins w:id="86" w:author="Diane" w:date="2015-07-28T14:27:00Z"/>
                <w:rFonts w:ascii="Calibri" w:eastAsia="Times New Roman" w:hAnsi="Calibri" w:cs="Times New Roman"/>
                <w:sz w:val="22"/>
                <w:szCs w:val="22"/>
              </w:rPr>
            </w:pPr>
            <w:ins w:id="87" w:author="Diane" w:date="2015-07-28T14:27:00Z">
              <w:r w:rsidRPr="003847D9">
                <w:rPr>
                  <w:rFonts w:ascii="Calibri" w:eastAsia="Times New Roman" w:hAnsi="Calibri" w:cs="Times New Roman"/>
                  <w:sz w:val="22"/>
                  <w:szCs w:val="22"/>
                </w:rPr>
                <w:t>0-7 months</w:t>
              </w:r>
            </w:ins>
          </w:p>
        </w:tc>
        <w:tc>
          <w:tcPr>
            <w:tcW w:w="2140" w:type="dxa"/>
            <w:tcBorders>
              <w:top w:val="nil"/>
              <w:left w:val="nil"/>
              <w:bottom w:val="single" w:sz="4" w:space="0" w:color="auto"/>
              <w:right w:val="single" w:sz="4" w:space="0" w:color="auto"/>
            </w:tcBorders>
            <w:shd w:val="clear" w:color="auto" w:fill="auto"/>
            <w:noWrap/>
            <w:vAlign w:val="bottom"/>
            <w:hideMark/>
          </w:tcPr>
          <w:p w14:paraId="1DD47B96" w14:textId="77777777" w:rsidR="00EE1411" w:rsidRPr="003847D9" w:rsidRDefault="00EE1411" w:rsidP="00EE1411">
            <w:pPr>
              <w:rPr>
                <w:ins w:id="88" w:author="Diane" w:date="2015-07-28T14:27:00Z"/>
                <w:rFonts w:ascii="Calibri" w:eastAsia="Times New Roman" w:hAnsi="Calibri" w:cs="Times New Roman"/>
                <w:sz w:val="22"/>
                <w:szCs w:val="22"/>
              </w:rPr>
            </w:pPr>
            <w:ins w:id="89" w:author="Diane" w:date="2015-07-28T14:27:00Z">
              <w:r w:rsidRPr="003847D9">
                <w:rPr>
                  <w:rFonts w:ascii="Calibri" w:eastAsia="Times New Roman" w:hAnsi="Calibri" w:cs="Times New Roman"/>
                  <w:sz w:val="22"/>
                  <w:szCs w:val="22"/>
                </w:rPr>
                <w:t>DeWitt 2005</w:t>
              </w:r>
            </w:ins>
          </w:p>
        </w:tc>
      </w:tr>
      <w:tr w:rsidR="00EE1411" w:rsidRPr="003847D9" w14:paraId="18EEED54" w14:textId="77777777" w:rsidTr="003847D9">
        <w:trPr>
          <w:trHeight w:val="300"/>
          <w:ins w:id="90" w:author="Diane" w:date="2015-07-28T14:27:00Z"/>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4019DE74" w14:textId="77777777" w:rsidR="00EE1411" w:rsidRPr="003847D9" w:rsidRDefault="00EE1411" w:rsidP="00EE1411">
            <w:pPr>
              <w:rPr>
                <w:ins w:id="91" w:author="Diane" w:date="2015-07-28T14:27:00Z"/>
                <w:rFonts w:ascii="Calibri" w:eastAsia="Times New Roman" w:hAnsi="Calibri" w:cs="Times New Roman"/>
                <w:sz w:val="22"/>
                <w:szCs w:val="22"/>
              </w:rPr>
            </w:pPr>
            <w:ins w:id="92" w:author="Diane" w:date="2015-07-28T14:27:00Z">
              <w:r w:rsidRPr="003847D9">
                <w:rPr>
                  <w:rFonts w:ascii="Calibri" w:eastAsia="Times New Roman" w:hAnsi="Calibri" w:cs="Times New Roman"/>
                  <w:sz w:val="22"/>
                  <w:szCs w:val="22"/>
                </w:rPr>
                <w:t>CanCM3</w:t>
              </w:r>
            </w:ins>
          </w:p>
        </w:tc>
        <w:tc>
          <w:tcPr>
            <w:tcW w:w="1391" w:type="dxa"/>
            <w:tcBorders>
              <w:top w:val="nil"/>
              <w:left w:val="nil"/>
              <w:bottom w:val="single" w:sz="4" w:space="0" w:color="auto"/>
              <w:right w:val="single" w:sz="4" w:space="0" w:color="auto"/>
            </w:tcBorders>
            <w:shd w:val="clear" w:color="auto" w:fill="auto"/>
            <w:noWrap/>
            <w:vAlign w:val="bottom"/>
            <w:hideMark/>
          </w:tcPr>
          <w:p w14:paraId="3B77EBDF" w14:textId="77777777" w:rsidR="00EE1411" w:rsidRPr="003847D9" w:rsidRDefault="00EE1411" w:rsidP="00EE1411">
            <w:pPr>
              <w:rPr>
                <w:ins w:id="93" w:author="Diane" w:date="2015-07-28T14:27:00Z"/>
                <w:rFonts w:ascii="Calibri" w:eastAsia="Times New Roman" w:hAnsi="Calibri" w:cs="Times New Roman"/>
                <w:sz w:val="22"/>
                <w:szCs w:val="22"/>
              </w:rPr>
            </w:pPr>
            <w:ins w:id="94" w:author="Diane" w:date="2015-07-28T14:27:00Z">
              <w:r w:rsidRPr="003847D9">
                <w:rPr>
                  <w:rFonts w:ascii="Calibri" w:eastAsia="Times New Roman" w:hAnsi="Calibri" w:cs="Times New Roman"/>
                  <w:sz w:val="22"/>
                  <w:szCs w:val="22"/>
                </w:rPr>
                <w:t>CMC</w:t>
              </w:r>
            </w:ins>
          </w:p>
        </w:tc>
        <w:tc>
          <w:tcPr>
            <w:tcW w:w="1460" w:type="dxa"/>
            <w:tcBorders>
              <w:top w:val="nil"/>
              <w:left w:val="nil"/>
              <w:bottom w:val="single" w:sz="4" w:space="0" w:color="auto"/>
              <w:right w:val="single" w:sz="4" w:space="0" w:color="auto"/>
            </w:tcBorders>
            <w:shd w:val="clear" w:color="auto" w:fill="auto"/>
            <w:noWrap/>
            <w:vAlign w:val="bottom"/>
            <w:hideMark/>
          </w:tcPr>
          <w:p w14:paraId="02A09ACA" w14:textId="77777777" w:rsidR="00EE1411" w:rsidRPr="003847D9" w:rsidRDefault="00EE1411" w:rsidP="00EE1411">
            <w:pPr>
              <w:jc w:val="right"/>
              <w:rPr>
                <w:ins w:id="95" w:author="Diane" w:date="2015-07-28T14:27:00Z"/>
                <w:rFonts w:ascii="Calibri" w:eastAsia="Times New Roman" w:hAnsi="Calibri" w:cs="Times New Roman"/>
                <w:sz w:val="22"/>
                <w:szCs w:val="22"/>
              </w:rPr>
            </w:pPr>
            <w:ins w:id="96" w:author="Diane" w:date="2015-07-28T14:27:00Z">
              <w:r w:rsidRPr="003847D9">
                <w:rPr>
                  <w:rFonts w:ascii="Calibri" w:eastAsia="Times New Roman" w:hAnsi="Calibri" w:cs="Times New Roman"/>
                  <w:sz w:val="22"/>
                  <w:szCs w:val="22"/>
                </w:rPr>
                <w:t>10</w:t>
              </w:r>
            </w:ins>
          </w:p>
        </w:tc>
        <w:tc>
          <w:tcPr>
            <w:tcW w:w="1240" w:type="dxa"/>
            <w:tcBorders>
              <w:top w:val="nil"/>
              <w:left w:val="nil"/>
              <w:bottom w:val="single" w:sz="4" w:space="0" w:color="auto"/>
              <w:right w:val="single" w:sz="4" w:space="0" w:color="auto"/>
            </w:tcBorders>
            <w:shd w:val="clear" w:color="auto" w:fill="auto"/>
            <w:noWrap/>
            <w:vAlign w:val="bottom"/>
            <w:hideMark/>
          </w:tcPr>
          <w:p w14:paraId="665EE383" w14:textId="77777777" w:rsidR="00EE1411" w:rsidRPr="003847D9" w:rsidRDefault="00EE1411" w:rsidP="00EE1411">
            <w:pPr>
              <w:rPr>
                <w:ins w:id="97" w:author="Diane" w:date="2015-07-28T14:27:00Z"/>
                <w:rFonts w:ascii="Calibri" w:eastAsia="Times New Roman" w:hAnsi="Calibri" w:cs="Times New Roman"/>
                <w:sz w:val="22"/>
                <w:szCs w:val="22"/>
              </w:rPr>
            </w:pPr>
            <w:ins w:id="98" w:author="Diane" w:date="2015-07-28T14:27:00Z">
              <w:r w:rsidRPr="003847D9">
                <w:rPr>
                  <w:rFonts w:ascii="Calibri" w:eastAsia="Times New Roman" w:hAnsi="Calibri" w:cs="Times New Roman"/>
                  <w:sz w:val="22"/>
                  <w:szCs w:val="22"/>
                </w:rPr>
                <w:t>0-11 months</w:t>
              </w:r>
            </w:ins>
          </w:p>
        </w:tc>
        <w:tc>
          <w:tcPr>
            <w:tcW w:w="2140" w:type="dxa"/>
            <w:tcBorders>
              <w:top w:val="nil"/>
              <w:left w:val="nil"/>
              <w:bottom w:val="single" w:sz="4" w:space="0" w:color="auto"/>
              <w:right w:val="single" w:sz="4" w:space="0" w:color="auto"/>
            </w:tcBorders>
            <w:shd w:val="clear" w:color="auto" w:fill="auto"/>
            <w:noWrap/>
            <w:vAlign w:val="bottom"/>
            <w:hideMark/>
          </w:tcPr>
          <w:p w14:paraId="614B1845" w14:textId="77777777" w:rsidR="00EE1411" w:rsidRPr="003847D9" w:rsidRDefault="00EE1411" w:rsidP="00EE1411">
            <w:pPr>
              <w:rPr>
                <w:ins w:id="99" w:author="Diane" w:date="2015-07-28T14:27:00Z"/>
                <w:rFonts w:ascii="Calibri" w:eastAsia="Times New Roman" w:hAnsi="Calibri" w:cs="Times New Roman"/>
                <w:sz w:val="22"/>
                <w:szCs w:val="22"/>
              </w:rPr>
            </w:pPr>
            <w:ins w:id="100" w:author="Diane" w:date="2015-07-28T14:27:00Z">
              <w:r w:rsidRPr="003847D9">
                <w:rPr>
                  <w:rFonts w:ascii="Calibri" w:eastAsia="Times New Roman" w:hAnsi="Calibri" w:cs="Times New Roman"/>
                  <w:sz w:val="22"/>
                  <w:szCs w:val="22"/>
                </w:rPr>
                <w:t>Merryfield et al. 2013</w:t>
              </w:r>
            </w:ins>
          </w:p>
        </w:tc>
      </w:tr>
      <w:tr w:rsidR="00EE1411" w:rsidRPr="003847D9" w14:paraId="7A27084F" w14:textId="77777777" w:rsidTr="003847D9">
        <w:trPr>
          <w:trHeight w:val="300"/>
          <w:ins w:id="101" w:author="Diane" w:date="2015-07-28T14:27:00Z"/>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21137653" w14:textId="77777777" w:rsidR="00EE1411" w:rsidRPr="003847D9" w:rsidRDefault="00EE1411" w:rsidP="00EE1411">
            <w:pPr>
              <w:rPr>
                <w:ins w:id="102" w:author="Diane" w:date="2015-07-28T14:27:00Z"/>
                <w:rFonts w:ascii="Calibri" w:eastAsia="Times New Roman" w:hAnsi="Calibri" w:cs="Times New Roman"/>
                <w:sz w:val="22"/>
                <w:szCs w:val="22"/>
              </w:rPr>
            </w:pPr>
            <w:ins w:id="103" w:author="Diane" w:date="2015-07-28T14:27:00Z">
              <w:r w:rsidRPr="003847D9">
                <w:rPr>
                  <w:rFonts w:ascii="Calibri" w:eastAsia="Times New Roman" w:hAnsi="Calibri" w:cs="Times New Roman"/>
                  <w:sz w:val="22"/>
                  <w:szCs w:val="22"/>
                </w:rPr>
                <w:t>CanCM4</w:t>
              </w:r>
            </w:ins>
          </w:p>
        </w:tc>
        <w:tc>
          <w:tcPr>
            <w:tcW w:w="1391" w:type="dxa"/>
            <w:tcBorders>
              <w:top w:val="nil"/>
              <w:left w:val="nil"/>
              <w:bottom w:val="single" w:sz="4" w:space="0" w:color="auto"/>
              <w:right w:val="single" w:sz="4" w:space="0" w:color="auto"/>
            </w:tcBorders>
            <w:shd w:val="clear" w:color="auto" w:fill="auto"/>
            <w:noWrap/>
            <w:vAlign w:val="bottom"/>
            <w:hideMark/>
          </w:tcPr>
          <w:p w14:paraId="02AF1A95" w14:textId="77777777" w:rsidR="00EE1411" w:rsidRPr="003847D9" w:rsidRDefault="00EE1411" w:rsidP="00EE1411">
            <w:pPr>
              <w:rPr>
                <w:ins w:id="104" w:author="Diane" w:date="2015-07-28T14:27:00Z"/>
                <w:rFonts w:ascii="Calibri" w:eastAsia="Times New Roman" w:hAnsi="Calibri" w:cs="Times New Roman"/>
                <w:sz w:val="22"/>
                <w:szCs w:val="22"/>
              </w:rPr>
            </w:pPr>
            <w:ins w:id="105" w:author="Diane" w:date="2015-07-28T14:27:00Z">
              <w:r w:rsidRPr="003847D9">
                <w:rPr>
                  <w:rFonts w:ascii="Calibri" w:eastAsia="Times New Roman" w:hAnsi="Calibri" w:cs="Times New Roman"/>
                  <w:sz w:val="22"/>
                  <w:szCs w:val="22"/>
                </w:rPr>
                <w:t>CMC</w:t>
              </w:r>
            </w:ins>
          </w:p>
        </w:tc>
        <w:tc>
          <w:tcPr>
            <w:tcW w:w="1460" w:type="dxa"/>
            <w:tcBorders>
              <w:top w:val="nil"/>
              <w:left w:val="nil"/>
              <w:bottom w:val="single" w:sz="4" w:space="0" w:color="auto"/>
              <w:right w:val="single" w:sz="4" w:space="0" w:color="auto"/>
            </w:tcBorders>
            <w:shd w:val="clear" w:color="auto" w:fill="auto"/>
            <w:noWrap/>
            <w:vAlign w:val="bottom"/>
            <w:hideMark/>
          </w:tcPr>
          <w:p w14:paraId="129B8419" w14:textId="77777777" w:rsidR="00EE1411" w:rsidRPr="003847D9" w:rsidRDefault="00EE1411" w:rsidP="00EE1411">
            <w:pPr>
              <w:jc w:val="right"/>
              <w:rPr>
                <w:ins w:id="106" w:author="Diane" w:date="2015-07-28T14:27:00Z"/>
                <w:rFonts w:ascii="Calibri" w:eastAsia="Times New Roman" w:hAnsi="Calibri" w:cs="Times New Roman"/>
                <w:sz w:val="22"/>
                <w:szCs w:val="22"/>
              </w:rPr>
            </w:pPr>
            <w:ins w:id="107" w:author="Diane" w:date="2015-07-28T14:27:00Z">
              <w:r w:rsidRPr="003847D9">
                <w:rPr>
                  <w:rFonts w:ascii="Calibri" w:eastAsia="Times New Roman" w:hAnsi="Calibri" w:cs="Times New Roman"/>
                  <w:sz w:val="22"/>
                  <w:szCs w:val="22"/>
                </w:rPr>
                <w:t>10</w:t>
              </w:r>
            </w:ins>
          </w:p>
        </w:tc>
        <w:tc>
          <w:tcPr>
            <w:tcW w:w="1240" w:type="dxa"/>
            <w:tcBorders>
              <w:top w:val="nil"/>
              <w:left w:val="nil"/>
              <w:bottom w:val="single" w:sz="4" w:space="0" w:color="auto"/>
              <w:right w:val="single" w:sz="4" w:space="0" w:color="auto"/>
            </w:tcBorders>
            <w:shd w:val="clear" w:color="auto" w:fill="auto"/>
            <w:noWrap/>
            <w:vAlign w:val="bottom"/>
            <w:hideMark/>
          </w:tcPr>
          <w:p w14:paraId="73276EE0" w14:textId="77777777" w:rsidR="00EE1411" w:rsidRPr="003847D9" w:rsidRDefault="00EE1411" w:rsidP="00EE1411">
            <w:pPr>
              <w:rPr>
                <w:ins w:id="108" w:author="Diane" w:date="2015-07-28T14:27:00Z"/>
                <w:rFonts w:ascii="Calibri" w:eastAsia="Times New Roman" w:hAnsi="Calibri" w:cs="Times New Roman"/>
                <w:sz w:val="22"/>
                <w:szCs w:val="22"/>
              </w:rPr>
            </w:pPr>
            <w:ins w:id="109" w:author="Diane" w:date="2015-07-28T14:27:00Z">
              <w:r w:rsidRPr="003847D9">
                <w:rPr>
                  <w:rFonts w:ascii="Calibri" w:eastAsia="Times New Roman" w:hAnsi="Calibri" w:cs="Times New Roman"/>
                  <w:sz w:val="22"/>
                  <w:szCs w:val="22"/>
                </w:rPr>
                <w:t>0-11 months</w:t>
              </w:r>
            </w:ins>
          </w:p>
        </w:tc>
        <w:tc>
          <w:tcPr>
            <w:tcW w:w="2140" w:type="dxa"/>
            <w:tcBorders>
              <w:top w:val="nil"/>
              <w:left w:val="nil"/>
              <w:bottom w:val="single" w:sz="4" w:space="0" w:color="auto"/>
              <w:right w:val="single" w:sz="4" w:space="0" w:color="auto"/>
            </w:tcBorders>
            <w:shd w:val="clear" w:color="auto" w:fill="auto"/>
            <w:noWrap/>
            <w:vAlign w:val="bottom"/>
            <w:hideMark/>
          </w:tcPr>
          <w:p w14:paraId="4AD57645" w14:textId="77777777" w:rsidR="00EE1411" w:rsidRPr="003847D9" w:rsidRDefault="00EE1411" w:rsidP="00EE1411">
            <w:pPr>
              <w:rPr>
                <w:ins w:id="110" w:author="Diane" w:date="2015-07-28T14:27:00Z"/>
                <w:rFonts w:ascii="Calibri" w:eastAsia="Times New Roman" w:hAnsi="Calibri" w:cs="Times New Roman"/>
                <w:sz w:val="22"/>
                <w:szCs w:val="22"/>
              </w:rPr>
            </w:pPr>
            <w:ins w:id="111" w:author="Diane" w:date="2015-07-28T14:27:00Z">
              <w:r w:rsidRPr="003847D9">
                <w:rPr>
                  <w:rFonts w:ascii="Calibri" w:eastAsia="Times New Roman" w:hAnsi="Calibri" w:cs="Times New Roman"/>
                  <w:sz w:val="22"/>
                  <w:szCs w:val="22"/>
                </w:rPr>
                <w:t>Merryfield et al. 2013</w:t>
              </w:r>
            </w:ins>
          </w:p>
        </w:tc>
      </w:tr>
      <w:tr w:rsidR="00EE1411" w:rsidRPr="003847D9" w14:paraId="32679E0C" w14:textId="77777777" w:rsidTr="003847D9">
        <w:trPr>
          <w:trHeight w:val="300"/>
          <w:ins w:id="112" w:author="Diane" w:date="2015-07-28T14:27:00Z"/>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4676B755" w14:textId="77777777" w:rsidR="00EE1411" w:rsidRPr="003847D9" w:rsidRDefault="00EE1411" w:rsidP="00EE1411">
            <w:pPr>
              <w:rPr>
                <w:ins w:id="113" w:author="Diane" w:date="2015-07-28T14:27:00Z"/>
                <w:rFonts w:ascii="Calibri" w:eastAsia="Times New Roman" w:hAnsi="Calibri" w:cs="Times New Roman"/>
                <w:sz w:val="22"/>
                <w:szCs w:val="22"/>
              </w:rPr>
            </w:pPr>
            <w:ins w:id="114" w:author="Diane" w:date="2015-07-28T14:27:00Z">
              <w:r w:rsidRPr="003847D9">
                <w:rPr>
                  <w:rFonts w:ascii="Calibri" w:eastAsia="Times New Roman" w:hAnsi="Calibri" w:cs="Times New Roman"/>
                  <w:sz w:val="22"/>
                  <w:szCs w:val="22"/>
                </w:rPr>
                <w:t>CCSM3</w:t>
              </w:r>
            </w:ins>
          </w:p>
        </w:tc>
        <w:tc>
          <w:tcPr>
            <w:tcW w:w="1391" w:type="dxa"/>
            <w:tcBorders>
              <w:top w:val="nil"/>
              <w:left w:val="nil"/>
              <w:bottom w:val="single" w:sz="4" w:space="0" w:color="auto"/>
              <w:right w:val="single" w:sz="4" w:space="0" w:color="auto"/>
            </w:tcBorders>
            <w:shd w:val="clear" w:color="auto" w:fill="auto"/>
            <w:noWrap/>
            <w:vAlign w:val="bottom"/>
            <w:hideMark/>
          </w:tcPr>
          <w:p w14:paraId="536422CD" w14:textId="77777777" w:rsidR="00EE1411" w:rsidRPr="003847D9" w:rsidRDefault="00EE1411" w:rsidP="00EE1411">
            <w:pPr>
              <w:rPr>
                <w:ins w:id="115" w:author="Diane" w:date="2015-07-28T14:27:00Z"/>
                <w:rFonts w:ascii="Calibri" w:eastAsia="Times New Roman" w:hAnsi="Calibri" w:cs="Times New Roman"/>
                <w:sz w:val="22"/>
                <w:szCs w:val="22"/>
              </w:rPr>
            </w:pPr>
            <w:ins w:id="116" w:author="Diane" w:date="2015-07-28T14:27:00Z">
              <w:r w:rsidRPr="003847D9">
                <w:rPr>
                  <w:rFonts w:ascii="Calibri" w:eastAsia="Times New Roman" w:hAnsi="Calibri" w:cs="Times New Roman"/>
                  <w:sz w:val="22"/>
                  <w:szCs w:val="22"/>
                </w:rPr>
                <w:t>NCAR</w:t>
              </w:r>
            </w:ins>
          </w:p>
        </w:tc>
        <w:tc>
          <w:tcPr>
            <w:tcW w:w="1460" w:type="dxa"/>
            <w:tcBorders>
              <w:top w:val="nil"/>
              <w:left w:val="nil"/>
              <w:bottom w:val="single" w:sz="4" w:space="0" w:color="auto"/>
              <w:right w:val="single" w:sz="4" w:space="0" w:color="auto"/>
            </w:tcBorders>
            <w:shd w:val="clear" w:color="auto" w:fill="auto"/>
            <w:noWrap/>
            <w:vAlign w:val="bottom"/>
            <w:hideMark/>
          </w:tcPr>
          <w:p w14:paraId="4397F408" w14:textId="77777777" w:rsidR="00EE1411" w:rsidRPr="003847D9" w:rsidRDefault="00EE1411" w:rsidP="00EE1411">
            <w:pPr>
              <w:jc w:val="right"/>
              <w:rPr>
                <w:ins w:id="117" w:author="Diane" w:date="2015-07-28T14:27:00Z"/>
                <w:rFonts w:ascii="Calibri" w:eastAsia="Times New Roman" w:hAnsi="Calibri" w:cs="Times New Roman"/>
                <w:sz w:val="22"/>
                <w:szCs w:val="22"/>
              </w:rPr>
            </w:pPr>
            <w:ins w:id="118" w:author="Diane" w:date="2015-07-28T14:27:00Z">
              <w:r w:rsidRPr="003847D9">
                <w:rPr>
                  <w:rFonts w:ascii="Calibri" w:eastAsia="Times New Roman" w:hAnsi="Calibri" w:cs="Times New Roman"/>
                  <w:sz w:val="22"/>
                  <w:szCs w:val="22"/>
                </w:rPr>
                <w:t>6</w:t>
              </w:r>
            </w:ins>
          </w:p>
        </w:tc>
        <w:tc>
          <w:tcPr>
            <w:tcW w:w="1240" w:type="dxa"/>
            <w:tcBorders>
              <w:top w:val="nil"/>
              <w:left w:val="nil"/>
              <w:bottom w:val="single" w:sz="4" w:space="0" w:color="auto"/>
              <w:right w:val="single" w:sz="4" w:space="0" w:color="auto"/>
            </w:tcBorders>
            <w:shd w:val="clear" w:color="auto" w:fill="auto"/>
            <w:noWrap/>
            <w:vAlign w:val="bottom"/>
            <w:hideMark/>
          </w:tcPr>
          <w:p w14:paraId="37799D6A" w14:textId="77777777" w:rsidR="00EE1411" w:rsidRPr="003847D9" w:rsidRDefault="00EE1411" w:rsidP="00EE1411">
            <w:pPr>
              <w:rPr>
                <w:ins w:id="119" w:author="Diane" w:date="2015-07-28T14:27:00Z"/>
                <w:rFonts w:ascii="Calibri" w:eastAsia="Times New Roman" w:hAnsi="Calibri" w:cs="Times New Roman"/>
                <w:sz w:val="22"/>
                <w:szCs w:val="22"/>
              </w:rPr>
            </w:pPr>
            <w:ins w:id="120" w:author="Diane" w:date="2015-07-28T14:27:00Z">
              <w:r w:rsidRPr="003847D9">
                <w:rPr>
                  <w:rFonts w:ascii="Calibri" w:eastAsia="Times New Roman" w:hAnsi="Calibri" w:cs="Times New Roman"/>
                  <w:sz w:val="22"/>
                  <w:szCs w:val="22"/>
                </w:rPr>
                <w:t>0-11 months</w:t>
              </w:r>
            </w:ins>
          </w:p>
        </w:tc>
        <w:tc>
          <w:tcPr>
            <w:tcW w:w="2140" w:type="dxa"/>
            <w:tcBorders>
              <w:top w:val="nil"/>
              <w:left w:val="nil"/>
              <w:bottom w:val="single" w:sz="4" w:space="0" w:color="auto"/>
              <w:right w:val="single" w:sz="4" w:space="0" w:color="auto"/>
            </w:tcBorders>
            <w:shd w:val="clear" w:color="auto" w:fill="auto"/>
            <w:noWrap/>
            <w:vAlign w:val="bottom"/>
            <w:hideMark/>
          </w:tcPr>
          <w:p w14:paraId="4F98C26D" w14:textId="77777777" w:rsidR="00EE1411" w:rsidRPr="003847D9" w:rsidRDefault="00EE1411" w:rsidP="00EE1411">
            <w:pPr>
              <w:rPr>
                <w:ins w:id="121" w:author="Diane" w:date="2015-07-28T14:27:00Z"/>
                <w:rFonts w:ascii="Calibri" w:eastAsia="Times New Roman" w:hAnsi="Calibri" w:cs="Times New Roman"/>
                <w:sz w:val="22"/>
                <w:szCs w:val="22"/>
              </w:rPr>
            </w:pPr>
            <w:ins w:id="122" w:author="Diane" w:date="2015-07-28T14:27:00Z">
              <w:r w:rsidRPr="003847D9">
                <w:rPr>
                  <w:rFonts w:ascii="Calibri" w:eastAsia="Times New Roman" w:hAnsi="Calibri" w:cs="Times New Roman"/>
                  <w:sz w:val="22"/>
                  <w:szCs w:val="22"/>
                </w:rPr>
                <w:t>Kirtman and Min 2009</w:t>
              </w:r>
            </w:ins>
          </w:p>
        </w:tc>
      </w:tr>
      <w:tr w:rsidR="00EE1411" w:rsidRPr="003847D9" w14:paraId="047B7CDC" w14:textId="77777777" w:rsidTr="003847D9">
        <w:trPr>
          <w:trHeight w:val="300"/>
          <w:ins w:id="123" w:author="Diane" w:date="2015-07-28T14:27:00Z"/>
        </w:trPr>
        <w:tc>
          <w:tcPr>
            <w:tcW w:w="1880" w:type="dxa"/>
            <w:tcBorders>
              <w:top w:val="nil"/>
              <w:left w:val="single" w:sz="4" w:space="0" w:color="auto"/>
              <w:bottom w:val="single" w:sz="4" w:space="0" w:color="auto"/>
              <w:right w:val="single" w:sz="4" w:space="0" w:color="auto"/>
            </w:tcBorders>
            <w:shd w:val="clear" w:color="auto" w:fill="auto"/>
            <w:noWrap/>
            <w:vAlign w:val="bottom"/>
            <w:hideMark/>
          </w:tcPr>
          <w:p w14:paraId="4C271304" w14:textId="77777777" w:rsidR="00EE1411" w:rsidRPr="003847D9" w:rsidRDefault="00EE1411" w:rsidP="00EE1411">
            <w:pPr>
              <w:rPr>
                <w:ins w:id="124" w:author="Diane" w:date="2015-07-28T14:27:00Z"/>
                <w:rFonts w:ascii="Calibri" w:eastAsia="Times New Roman" w:hAnsi="Calibri" w:cs="Times New Roman"/>
                <w:sz w:val="22"/>
                <w:szCs w:val="22"/>
              </w:rPr>
            </w:pPr>
            <w:ins w:id="125" w:author="Diane" w:date="2015-07-28T14:27:00Z">
              <w:r w:rsidRPr="003847D9">
                <w:rPr>
                  <w:rFonts w:ascii="Calibri" w:eastAsia="Times New Roman" w:hAnsi="Calibri" w:cs="Times New Roman"/>
                  <w:sz w:val="22"/>
                  <w:szCs w:val="22"/>
                </w:rPr>
                <w:t>CCSM4</w:t>
              </w:r>
            </w:ins>
          </w:p>
        </w:tc>
        <w:tc>
          <w:tcPr>
            <w:tcW w:w="1391" w:type="dxa"/>
            <w:tcBorders>
              <w:top w:val="nil"/>
              <w:left w:val="nil"/>
              <w:bottom w:val="single" w:sz="4" w:space="0" w:color="auto"/>
              <w:right w:val="single" w:sz="4" w:space="0" w:color="auto"/>
            </w:tcBorders>
            <w:shd w:val="clear" w:color="auto" w:fill="auto"/>
            <w:noWrap/>
            <w:vAlign w:val="bottom"/>
            <w:hideMark/>
          </w:tcPr>
          <w:p w14:paraId="1211666F" w14:textId="77777777" w:rsidR="00EE1411" w:rsidRPr="003847D9" w:rsidRDefault="00EE1411" w:rsidP="00EE1411">
            <w:pPr>
              <w:rPr>
                <w:ins w:id="126" w:author="Diane" w:date="2015-07-28T14:27:00Z"/>
                <w:rFonts w:ascii="Calibri" w:eastAsia="Times New Roman" w:hAnsi="Calibri" w:cs="Times New Roman"/>
                <w:sz w:val="22"/>
                <w:szCs w:val="22"/>
              </w:rPr>
            </w:pPr>
            <w:ins w:id="127" w:author="Diane" w:date="2015-07-28T14:27:00Z">
              <w:r w:rsidRPr="003847D9">
                <w:rPr>
                  <w:rFonts w:ascii="Calibri" w:eastAsia="Times New Roman" w:hAnsi="Calibri" w:cs="Times New Roman"/>
                  <w:sz w:val="22"/>
                  <w:szCs w:val="22"/>
                </w:rPr>
                <w:t>NCAR</w:t>
              </w:r>
            </w:ins>
          </w:p>
        </w:tc>
        <w:tc>
          <w:tcPr>
            <w:tcW w:w="1460" w:type="dxa"/>
            <w:tcBorders>
              <w:top w:val="nil"/>
              <w:left w:val="nil"/>
              <w:bottom w:val="single" w:sz="4" w:space="0" w:color="auto"/>
              <w:right w:val="single" w:sz="4" w:space="0" w:color="auto"/>
            </w:tcBorders>
            <w:shd w:val="clear" w:color="auto" w:fill="auto"/>
            <w:noWrap/>
            <w:vAlign w:val="bottom"/>
            <w:hideMark/>
          </w:tcPr>
          <w:p w14:paraId="40936BF8" w14:textId="77777777" w:rsidR="00EE1411" w:rsidRPr="003847D9" w:rsidRDefault="00EE1411" w:rsidP="00EE1411">
            <w:pPr>
              <w:jc w:val="right"/>
              <w:rPr>
                <w:ins w:id="128" w:author="Diane" w:date="2015-07-28T14:27:00Z"/>
                <w:rFonts w:ascii="Calibri" w:eastAsia="Times New Roman" w:hAnsi="Calibri" w:cs="Times New Roman"/>
                <w:sz w:val="22"/>
                <w:szCs w:val="22"/>
              </w:rPr>
            </w:pPr>
            <w:ins w:id="129" w:author="Diane" w:date="2015-07-28T14:27:00Z">
              <w:r w:rsidRPr="003847D9">
                <w:rPr>
                  <w:rFonts w:ascii="Calibri" w:eastAsia="Times New Roman" w:hAnsi="Calibri" w:cs="Times New Roman"/>
                  <w:sz w:val="22"/>
                  <w:szCs w:val="22"/>
                </w:rPr>
                <w:t>10</w:t>
              </w:r>
            </w:ins>
          </w:p>
        </w:tc>
        <w:tc>
          <w:tcPr>
            <w:tcW w:w="1240" w:type="dxa"/>
            <w:tcBorders>
              <w:top w:val="nil"/>
              <w:left w:val="nil"/>
              <w:bottom w:val="single" w:sz="4" w:space="0" w:color="auto"/>
              <w:right w:val="single" w:sz="4" w:space="0" w:color="auto"/>
            </w:tcBorders>
            <w:shd w:val="clear" w:color="auto" w:fill="auto"/>
            <w:noWrap/>
            <w:vAlign w:val="bottom"/>
            <w:hideMark/>
          </w:tcPr>
          <w:p w14:paraId="72A1D30C" w14:textId="77777777" w:rsidR="00EE1411" w:rsidRPr="003847D9" w:rsidRDefault="00EE1411" w:rsidP="00EE1411">
            <w:pPr>
              <w:rPr>
                <w:ins w:id="130" w:author="Diane" w:date="2015-07-28T14:27:00Z"/>
                <w:rFonts w:ascii="Calibri" w:eastAsia="Times New Roman" w:hAnsi="Calibri" w:cs="Times New Roman"/>
                <w:sz w:val="22"/>
                <w:szCs w:val="22"/>
              </w:rPr>
            </w:pPr>
            <w:ins w:id="131" w:author="Diane" w:date="2015-07-28T14:27:00Z">
              <w:r w:rsidRPr="003847D9">
                <w:rPr>
                  <w:rFonts w:ascii="Calibri" w:eastAsia="Times New Roman" w:hAnsi="Calibri" w:cs="Times New Roman"/>
                  <w:sz w:val="22"/>
                  <w:szCs w:val="22"/>
                </w:rPr>
                <w:t>0-11 months</w:t>
              </w:r>
            </w:ins>
          </w:p>
        </w:tc>
        <w:tc>
          <w:tcPr>
            <w:tcW w:w="2140" w:type="dxa"/>
            <w:tcBorders>
              <w:top w:val="nil"/>
              <w:left w:val="nil"/>
              <w:bottom w:val="single" w:sz="4" w:space="0" w:color="auto"/>
              <w:right w:val="single" w:sz="4" w:space="0" w:color="auto"/>
            </w:tcBorders>
            <w:shd w:val="clear" w:color="auto" w:fill="auto"/>
            <w:noWrap/>
            <w:vAlign w:val="bottom"/>
            <w:hideMark/>
          </w:tcPr>
          <w:p w14:paraId="452A57EA" w14:textId="77777777" w:rsidR="00EE1411" w:rsidRPr="003847D9" w:rsidRDefault="00EE1411" w:rsidP="00EE1411">
            <w:pPr>
              <w:rPr>
                <w:ins w:id="132" w:author="Diane" w:date="2015-07-28T14:27:00Z"/>
                <w:rFonts w:ascii="Calibri" w:eastAsia="Times New Roman" w:hAnsi="Calibri" w:cs="Times New Roman"/>
                <w:sz w:val="22"/>
                <w:szCs w:val="22"/>
              </w:rPr>
            </w:pPr>
            <w:ins w:id="133" w:author="Diane" w:date="2015-07-28T14:27:00Z">
              <w:r w:rsidRPr="003847D9">
                <w:rPr>
                  <w:rFonts w:ascii="Calibri" w:eastAsia="Times New Roman" w:hAnsi="Calibri" w:cs="Times New Roman"/>
                  <w:sz w:val="22"/>
                  <w:szCs w:val="22"/>
                </w:rPr>
                <w:t>Kirtman et al. 2014</w:t>
              </w:r>
            </w:ins>
          </w:p>
        </w:tc>
      </w:tr>
    </w:tbl>
    <w:p w14:paraId="35D7DE55" w14:textId="0B5FCBFD" w:rsidR="004D7930" w:rsidRDefault="00EE1411" w:rsidP="0034520E">
      <w:pPr>
        <w:rPr>
          <w:b/>
        </w:rPr>
      </w:pPr>
      <w:ins w:id="134" w:author="Diane" w:date="2015-07-28T14:26:00Z">
        <w:r w:rsidRPr="0047567D">
          <w:rPr>
            <w:b/>
            <w:noProof/>
            <w:rPrChange w:id="135">
              <w:rPr>
                <w:noProof/>
              </w:rPr>
            </w:rPrChange>
          </w:rPr>
          <mc:AlternateContent>
            <mc:Choice Requires="wps">
              <w:drawing>
                <wp:anchor distT="0" distB="0" distL="114300" distR="114300" simplePos="0" relativeHeight="251639296" behindDoc="0" locked="0" layoutInCell="1" allowOverlap="1" wp14:anchorId="69DBC68A" wp14:editId="36727421">
                  <wp:simplePos x="0" y="0"/>
                  <wp:positionH relativeFrom="margin">
                    <wp:align>center</wp:align>
                  </wp:positionH>
                  <wp:positionV relativeFrom="paragraph">
                    <wp:posOffset>4358817</wp:posOffset>
                  </wp:positionV>
                  <wp:extent cx="6101255" cy="315310"/>
                  <wp:effectExtent l="0" t="0" r="0" b="0"/>
                  <wp:wrapNone/>
                  <wp:docPr id="30" name="TextBox 2"/>
                  <wp:cNvGraphicFramePr/>
                  <a:graphic xmlns:a="http://schemas.openxmlformats.org/drawingml/2006/main">
                    <a:graphicData uri="http://schemas.microsoft.com/office/word/2010/wordprocessingShape">
                      <wps:wsp>
                        <wps:cNvSpPr txBox="1"/>
                        <wps:spPr>
                          <a:xfrm>
                            <a:off x="0" y="0"/>
                            <a:ext cx="6101255" cy="315310"/>
                          </a:xfrm>
                          <a:prstGeom prst="rect">
                            <a:avLst/>
                          </a:prstGeom>
                          <a:noFill/>
                        </wps:spPr>
                        <wps:txbx>
                          <w:txbxContent>
                            <w:p w14:paraId="35B5EEF3" w14:textId="77777777" w:rsidR="00EC32DB" w:rsidRPr="00B041FB" w:rsidRDefault="00EC32DB" w:rsidP="00EE1411">
                              <w:pPr>
                                <w:pStyle w:val="NormalWeb"/>
                                <w:spacing w:before="0" w:beforeAutospacing="0" w:after="0" w:afterAutospacing="0"/>
                              </w:pPr>
                              <w:r w:rsidRPr="00B041FB">
                                <w:rPr>
                                  <w:color w:val="000000" w:themeColor="text1"/>
                                  <w:kern w:val="24"/>
                                </w:rPr>
                                <w:t>Table 1: Models used from the North American Multi-Model Ensemble project – Phase 1</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9DBC68A" id="_x0000_t202" coordsize="21600,21600" o:spt="202" path="m,l,21600r21600,l21600,xe">
                  <v:stroke joinstyle="miter"/>
                  <v:path gradientshapeok="t" o:connecttype="rect"/>
                </v:shapetype>
                <v:shape id="TextBox 2" o:spid="_x0000_s1026" type="#_x0000_t202" style="position:absolute;margin-left:0;margin-top:343.2pt;width:480.4pt;height:24.85pt;z-index:25163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" filled="f" stroked="f">
                  <v:textbox>
                    <w:txbxContent>
                      <w:p w14:paraId="35B5EEF3" w14:textId="77777777" w:rsidR="00EC32DB" w:rsidRPr="00B041FB" w:rsidRDefault="00EC32DB" w:rsidP="00EE1411">
                        <w:pPr>
                          <w:pStyle w:val="NormalWeb"/>
                          <w:spacing w:before="0" w:beforeAutospacing="0" w:after="0" w:afterAutospacing="0"/>
                        </w:pPr>
                        <w:r w:rsidRPr="00B041FB">
                          <w:rPr>
                            <w:color w:val="000000" w:themeColor="text1"/>
                            <w:kern w:val="24"/>
                          </w:rPr>
                          <w:t>Table 1: Models used from the North American Multi-Model Ensemble project – Phase 1</w:t>
                        </w:r>
                      </w:p>
                    </w:txbxContent>
                  </v:textbox>
                  <w10:wrap anchorx="margin"/>
                </v:shape>
              </w:pict>
            </mc:Fallback>
          </mc:AlternateContent>
        </w:r>
        <w:r>
          <w:rPr>
            <w:b/>
          </w:rPr>
          <w:br w:type="page"/>
        </w:r>
      </w:ins>
    </w:p>
    <w:p w14:paraId="3579208C" w14:textId="4306640C" w:rsidR="004D7930" w:rsidRDefault="00CD3DE7" w:rsidP="004D7930">
      <w:pPr>
        <w:spacing w:line="480" w:lineRule="auto"/>
        <w:rPr>
          <w:b/>
        </w:rPr>
      </w:pPr>
      <w:r w:rsidRPr="00CD3DE7">
        <w:rPr>
          <w:b/>
          <w:noProof/>
        </w:rPr>
        <w:lastRenderedPageBreak/>
        <w:drawing>
          <wp:anchor distT="0" distB="0" distL="114300" distR="114300" simplePos="0" relativeHeight="251646464" behindDoc="0" locked="0" layoutInCell="1" allowOverlap="1" wp14:anchorId="2ABF3E0A" wp14:editId="5FDDD992">
            <wp:simplePos x="0" y="0"/>
            <wp:positionH relativeFrom="column">
              <wp:posOffset>2644140</wp:posOffset>
            </wp:positionH>
            <wp:positionV relativeFrom="paragraph">
              <wp:posOffset>204280</wp:posOffset>
            </wp:positionV>
            <wp:extent cx="3108960" cy="1370330"/>
            <wp:effectExtent l="0" t="0" r="0" b="1270"/>
            <wp:wrapNone/>
            <wp:docPr id="11" name="Picture 5" descr="obs_P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obs_PREC.png"/>
                    <pic:cNvPicPr>
                      <a:picLocks noChangeAspect="1"/>
                    </pic:cNvPicPr>
                  </pic:nvPicPr>
                  <pic:blipFill rotWithShape="1">
                    <a:blip r:embed="rId10">
                      <a:extLst>
                        <a:ext uri="{28A0092B-C50C-407E-A947-70E740481C1C}">
                          <a14:useLocalDpi xmlns:a14="http://schemas.microsoft.com/office/drawing/2010/main" val="0"/>
                        </a:ext>
                      </a:extLst>
                    </a:blip>
                    <a:srcRect t="26454" b="29455"/>
                    <a:stretch/>
                  </pic:blipFill>
                  <pic:spPr>
                    <a:xfrm>
                      <a:off x="0" y="0"/>
                      <a:ext cx="3108960" cy="1370330"/>
                    </a:xfrm>
                    <a:prstGeom prst="rect">
                      <a:avLst/>
                    </a:prstGeom>
                  </pic:spPr>
                </pic:pic>
              </a:graphicData>
            </a:graphic>
            <wp14:sizeRelH relativeFrom="margin">
              <wp14:pctWidth>0</wp14:pctWidth>
            </wp14:sizeRelH>
            <wp14:sizeRelV relativeFrom="margin">
              <wp14:pctHeight>0</wp14:pctHeight>
            </wp14:sizeRelV>
          </wp:anchor>
        </w:drawing>
      </w:r>
      <w:r w:rsidRPr="00CD3DE7">
        <w:rPr>
          <w:b/>
          <w:noProof/>
        </w:rPr>
        <w:drawing>
          <wp:anchor distT="0" distB="0" distL="114300" distR="114300" simplePos="0" relativeHeight="251645440" behindDoc="0" locked="0" layoutInCell="1" allowOverlap="1" wp14:anchorId="0B208796" wp14:editId="5CF0B019">
            <wp:simplePos x="0" y="0"/>
            <wp:positionH relativeFrom="column">
              <wp:posOffset>-240030</wp:posOffset>
            </wp:positionH>
            <wp:positionV relativeFrom="paragraph">
              <wp:posOffset>187135</wp:posOffset>
            </wp:positionV>
            <wp:extent cx="3108960" cy="1379220"/>
            <wp:effectExtent l="0" t="0" r="0" b="0"/>
            <wp:wrapNone/>
            <wp:docPr id="10" name="Picture 3" descr="obs_S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obs_SST.png"/>
                    <pic:cNvPicPr>
                      <a:picLocks noChangeAspect="1"/>
                    </pic:cNvPicPr>
                  </pic:nvPicPr>
                  <pic:blipFill rotWithShape="1">
                    <a:blip r:embed="rId11">
                      <a:extLst>
                        <a:ext uri="{28A0092B-C50C-407E-A947-70E740481C1C}">
                          <a14:useLocalDpi xmlns:a14="http://schemas.microsoft.com/office/drawing/2010/main" val="0"/>
                        </a:ext>
                      </a:extLst>
                    </a:blip>
                    <a:srcRect t="26179" b="29455"/>
                    <a:stretch/>
                  </pic:blipFill>
                  <pic:spPr>
                    <a:xfrm>
                      <a:off x="0" y="0"/>
                      <a:ext cx="3108960" cy="1379220"/>
                    </a:xfrm>
                    <a:prstGeom prst="rect">
                      <a:avLst/>
                    </a:prstGeom>
                  </pic:spPr>
                </pic:pic>
              </a:graphicData>
            </a:graphic>
            <wp14:sizeRelH relativeFrom="margin">
              <wp14:pctWidth>0</wp14:pctWidth>
            </wp14:sizeRelH>
            <wp14:sizeRelV relativeFrom="margin">
              <wp14:pctHeight>0</wp14:pctHeight>
            </wp14:sizeRelV>
          </wp:anchor>
        </w:drawing>
      </w:r>
      <w:r w:rsidR="004D7930">
        <w:rPr>
          <w:noProof/>
        </w:rPr>
        <mc:AlternateContent>
          <mc:Choice Requires="wps">
            <w:drawing>
              <wp:anchor distT="45720" distB="45720" distL="114300" distR="114300" simplePos="0" relativeHeight="251644416" behindDoc="0" locked="0" layoutInCell="1" allowOverlap="1" wp14:anchorId="090796D2" wp14:editId="18A084CD">
                <wp:simplePos x="0" y="0"/>
                <wp:positionH relativeFrom="column">
                  <wp:posOffset>-105410</wp:posOffset>
                </wp:positionH>
                <wp:positionV relativeFrom="paragraph">
                  <wp:posOffset>387350</wp:posOffset>
                </wp:positionV>
                <wp:extent cx="409575" cy="314325"/>
                <wp:effectExtent l="0" t="0" r="952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4325"/>
                        </a:xfrm>
                        <a:prstGeom prst="rect">
                          <a:avLst/>
                        </a:prstGeom>
                        <a:solidFill>
                          <a:srgbClr val="FFFFFF"/>
                        </a:solidFill>
                        <a:ln w="9525">
                          <a:noFill/>
                          <a:miter lim="800000"/>
                          <a:headEnd/>
                          <a:tailEnd/>
                        </a:ln>
                      </wps:spPr>
                      <wps:txbx>
                        <w:txbxContent>
                          <w:p w14:paraId="31C57B24" w14:textId="77777777" w:rsidR="00EC32DB" w:rsidRPr="00586DC7" w:rsidRDefault="00EC32DB" w:rsidP="004D7930">
                            <w:pPr>
                              <w:rPr>
                                <w:color w:val="000000"/>
                                <w14:textFill>
                                  <w14:solidFill>
                                    <w14:srgbClr w14:val="000000">
                                      <w14:alpha w14:val="100000"/>
                                    </w14:srgbClr>
                                  </w14:solidFill>
                                </w14:textFill>
                              </w:rPr>
                            </w:pPr>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90796D2" id="Text Box 2" o:spid="_x0000_s1027" type="#_x0000_t202" style="position:absolute;margin-left:-8.3pt;margin-top:30.5pt;width:32.25pt;height:24.75pt;z-index:25164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" stroked="f">
                <v:textbox>
                  <w:txbxContent>
                    <w:p w14:paraId="31C57B24" w14:textId="77777777" w:rsidR="00EC32DB" w:rsidRPr="00586DC7" w:rsidRDefault="00EC32DB" w:rsidP="004D7930">
                      <w:pPr>
                        <w:rPr>
                          <w:color w:val="000000"/>
                          <w14:textFill>
                            <w14:solidFill>
                              <w14:srgbClr w14:val="000000">
                                <w14:alpha w14:val="100000"/>
                              </w14:srgbClr>
                            </w14:solidFill>
                          </w14:textFill>
                        </w:rPr>
                      </w:pPr>
                      <w:r>
                        <w:t>a)</w:t>
                      </w:r>
                    </w:p>
                  </w:txbxContent>
                </v:textbox>
                <w10:wrap type="square"/>
              </v:shape>
            </w:pict>
          </mc:Fallback>
        </mc:AlternateContent>
      </w:r>
    </w:p>
    <w:p w14:paraId="02E26125" w14:textId="0623A888" w:rsidR="004D7930" w:rsidRDefault="00CD3DE7" w:rsidP="004D7930">
      <w:pPr>
        <w:spacing w:line="480" w:lineRule="auto"/>
        <w:rPr>
          <w:b/>
        </w:rPr>
      </w:pPr>
      <w:r w:rsidRPr="00CD3DE7">
        <w:rPr>
          <w:b/>
          <w:noProof/>
        </w:rPr>
        <w:drawing>
          <wp:anchor distT="0" distB="0" distL="114300" distR="114300" simplePos="0" relativeHeight="251651584" behindDoc="0" locked="0" layoutInCell="1" allowOverlap="1" wp14:anchorId="4172ED72" wp14:editId="61137E84">
            <wp:simplePos x="0" y="0"/>
            <wp:positionH relativeFrom="column">
              <wp:posOffset>-288290</wp:posOffset>
            </wp:positionH>
            <wp:positionV relativeFrom="paragraph">
              <wp:posOffset>9504680</wp:posOffset>
            </wp:positionV>
            <wp:extent cx="3108960" cy="1379241"/>
            <wp:effectExtent l="0" t="0" r="0" b="0"/>
            <wp:wrapNone/>
            <wp:docPr id="12" name="Picture 43" descr="NMME_6_S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NMME_6_SST.png"/>
                    <pic:cNvPicPr>
                      <a:picLocks noChangeAspect="1"/>
                    </pic:cNvPicPr>
                  </pic:nvPicPr>
                  <pic:blipFill rotWithShape="1">
                    <a:blip r:embed="rId12">
                      <a:extLst>
                        <a:ext uri="{28A0092B-C50C-407E-A947-70E740481C1C}">
                          <a14:useLocalDpi xmlns:a14="http://schemas.microsoft.com/office/drawing/2010/main" val="0"/>
                        </a:ext>
                      </a:extLst>
                    </a:blip>
                    <a:srcRect t="26454" b="29180"/>
                    <a:stretch/>
                  </pic:blipFill>
                  <pic:spPr>
                    <a:xfrm>
                      <a:off x="0" y="0"/>
                      <a:ext cx="3108960" cy="1379241"/>
                    </a:xfrm>
                    <a:prstGeom prst="rect">
                      <a:avLst/>
                    </a:prstGeom>
                  </pic:spPr>
                </pic:pic>
              </a:graphicData>
            </a:graphic>
            <wp14:sizeRelH relativeFrom="margin">
              <wp14:pctWidth>0</wp14:pctWidth>
            </wp14:sizeRelH>
            <wp14:sizeRelV relativeFrom="margin">
              <wp14:pctHeight>0</wp14:pctHeight>
            </wp14:sizeRelV>
          </wp:anchor>
        </w:drawing>
      </w:r>
      <w:r w:rsidRPr="00CD3DE7">
        <w:rPr>
          <w:b/>
          <w:noProof/>
        </w:rPr>
        <w:drawing>
          <wp:anchor distT="0" distB="0" distL="114300" distR="114300" simplePos="0" relativeHeight="251652608" behindDoc="0" locked="0" layoutInCell="1" allowOverlap="1" wp14:anchorId="7726A5F4" wp14:editId="43E98A2F">
            <wp:simplePos x="0" y="0"/>
            <wp:positionH relativeFrom="column">
              <wp:posOffset>7023735</wp:posOffset>
            </wp:positionH>
            <wp:positionV relativeFrom="paragraph">
              <wp:posOffset>9504680</wp:posOffset>
            </wp:positionV>
            <wp:extent cx="3108960" cy="1379241"/>
            <wp:effectExtent l="0" t="0" r="0" b="0"/>
            <wp:wrapNone/>
            <wp:docPr id="49" name="Picture 48" descr="NMME_6_P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descr="NMME_6_PREC.png"/>
                    <pic:cNvPicPr>
                      <a:picLocks noChangeAspect="1"/>
                    </pic:cNvPicPr>
                  </pic:nvPicPr>
                  <pic:blipFill rotWithShape="1">
                    <a:blip r:embed="rId13">
                      <a:extLst>
                        <a:ext uri="{28A0092B-C50C-407E-A947-70E740481C1C}">
                          <a14:useLocalDpi xmlns:a14="http://schemas.microsoft.com/office/drawing/2010/main" val="0"/>
                        </a:ext>
                      </a:extLst>
                    </a:blip>
                    <a:srcRect t="26179" b="29455"/>
                    <a:stretch/>
                  </pic:blipFill>
                  <pic:spPr>
                    <a:xfrm>
                      <a:off x="0" y="0"/>
                      <a:ext cx="3108960" cy="1379241"/>
                    </a:xfrm>
                    <a:prstGeom prst="rect">
                      <a:avLst/>
                    </a:prstGeom>
                  </pic:spPr>
                </pic:pic>
              </a:graphicData>
            </a:graphic>
            <wp14:sizeRelH relativeFrom="margin">
              <wp14:pctWidth>0</wp14:pctWidth>
            </wp14:sizeRelH>
            <wp14:sizeRelV relativeFrom="margin">
              <wp14:pctHeight>0</wp14:pctHeight>
            </wp14:sizeRelV>
          </wp:anchor>
        </w:drawing>
      </w:r>
    </w:p>
    <w:p w14:paraId="41B58A74" w14:textId="02C5A6FF" w:rsidR="004D7930" w:rsidRDefault="004D7930" w:rsidP="004D7930">
      <w:pPr>
        <w:spacing w:line="480" w:lineRule="auto"/>
        <w:rPr>
          <w:b/>
        </w:rPr>
      </w:pPr>
    </w:p>
    <w:p w14:paraId="6C8D5EF4" w14:textId="7EA83B56" w:rsidR="004D7930" w:rsidRDefault="004D7930" w:rsidP="004D7930">
      <w:pPr>
        <w:spacing w:line="480" w:lineRule="auto"/>
        <w:rPr>
          <w:b/>
        </w:rPr>
      </w:pPr>
    </w:p>
    <w:p w14:paraId="0680AD2E" w14:textId="3DDB5042" w:rsidR="004D7930" w:rsidRDefault="00CD3DE7" w:rsidP="004D7930">
      <w:pPr>
        <w:spacing w:line="480" w:lineRule="auto"/>
        <w:rPr>
          <w:b/>
        </w:rPr>
      </w:pPr>
      <w:r w:rsidRPr="00CD3DE7">
        <w:rPr>
          <w:b/>
          <w:noProof/>
        </w:rPr>
        <w:drawing>
          <wp:anchor distT="0" distB="0" distL="114300" distR="114300" simplePos="0" relativeHeight="251648512" behindDoc="0" locked="0" layoutInCell="1" allowOverlap="1" wp14:anchorId="39D15B49" wp14:editId="71670D0E">
            <wp:simplePos x="0" y="0"/>
            <wp:positionH relativeFrom="column">
              <wp:posOffset>2622550</wp:posOffset>
            </wp:positionH>
            <wp:positionV relativeFrom="paragraph">
              <wp:posOffset>164275</wp:posOffset>
            </wp:positionV>
            <wp:extent cx="3108960" cy="1379220"/>
            <wp:effectExtent l="0" t="0" r="0" b="0"/>
            <wp:wrapNone/>
            <wp:docPr id="19" name="Picture 18" descr="NMME_1_P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NMME_1_PREC.png"/>
                    <pic:cNvPicPr>
                      <a:picLocks noChangeAspect="1"/>
                    </pic:cNvPicPr>
                  </pic:nvPicPr>
                  <pic:blipFill rotWithShape="1">
                    <a:blip r:embed="rId14">
                      <a:extLst>
                        <a:ext uri="{28A0092B-C50C-407E-A947-70E740481C1C}">
                          <a14:useLocalDpi xmlns:a14="http://schemas.microsoft.com/office/drawing/2010/main" val="0"/>
                        </a:ext>
                      </a:extLst>
                    </a:blip>
                    <a:srcRect t="25903" b="29731"/>
                    <a:stretch/>
                  </pic:blipFill>
                  <pic:spPr>
                    <a:xfrm>
                      <a:off x="0" y="0"/>
                      <a:ext cx="3108960" cy="1379220"/>
                    </a:xfrm>
                    <a:prstGeom prst="rect">
                      <a:avLst/>
                    </a:prstGeom>
                  </pic:spPr>
                </pic:pic>
              </a:graphicData>
            </a:graphic>
            <wp14:sizeRelH relativeFrom="margin">
              <wp14:pctWidth>0</wp14:pctWidth>
            </wp14:sizeRelH>
            <wp14:sizeRelV relativeFrom="margin">
              <wp14:pctHeight>0</wp14:pctHeight>
            </wp14:sizeRelV>
          </wp:anchor>
        </w:drawing>
      </w:r>
      <w:r w:rsidRPr="00CD3DE7">
        <w:rPr>
          <w:b/>
          <w:noProof/>
        </w:rPr>
        <w:drawing>
          <wp:anchor distT="0" distB="0" distL="114300" distR="114300" simplePos="0" relativeHeight="251647488" behindDoc="0" locked="0" layoutInCell="1" allowOverlap="1" wp14:anchorId="13287A41" wp14:editId="196CC614">
            <wp:simplePos x="0" y="0"/>
            <wp:positionH relativeFrom="column">
              <wp:posOffset>-252730</wp:posOffset>
            </wp:positionH>
            <wp:positionV relativeFrom="paragraph">
              <wp:posOffset>176340</wp:posOffset>
            </wp:positionV>
            <wp:extent cx="3108960" cy="1379220"/>
            <wp:effectExtent l="0" t="0" r="0" b="0"/>
            <wp:wrapNone/>
            <wp:docPr id="18" name="Picture 17" descr="NMME_1_S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NMME_1_SST.png"/>
                    <pic:cNvPicPr>
                      <a:picLocks noChangeAspect="1"/>
                    </pic:cNvPicPr>
                  </pic:nvPicPr>
                  <pic:blipFill rotWithShape="1">
                    <a:blip r:embed="rId15">
                      <a:extLst>
                        <a:ext uri="{28A0092B-C50C-407E-A947-70E740481C1C}">
                          <a14:useLocalDpi xmlns:a14="http://schemas.microsoft.com/office/drawing/2010/main" val="0"/>
                        </a:ext>
                      </a:extLst>
                    </a:blip>
                    <a:srcRect t="25903" b="29731"/>
                    <a:stretch/>
                  </pic:blipFill>
                  <pic:spPr>
                    <a:xfrm>
                      <a:off x="0" y="0"/>
                      <a:ext cx="3108960" cy="1379220"/>
                    </a:xfrm>
                    <a:prstGeom prst="rect">
                      <a:avLst/>
                    </a:prstGeom>
                  </pic:spPr>
                </pic:pic>
              </a:graphicData>
            </a:graphic>
            <wp14:sizeRelH relativeFrom="margin">
              <wp14:pctWidth>0</wp14:pctWidth>
            </wp14:sizeRelH>
            <wp14:sizeRelV relativeFrom="margin">
              <wp14:pctHeight>0</wp14:pctHeight>
            </wp14:sizeRelV>
          </wp:anchor>
        </w:drawing>
      </w:r>
      <w:r w:rsidR="004D7930">
        <w:rPr>
          <w:noProof/>
        </w:rPr>
        <mc:AlternateContent>
          <mc:Choice Requires="wps">
            <w:drawing>
              <wp:anchor distT="45720" distB="45720" distL="114300" distR="114300" simplePos="0" relativeHeight="251642368" behindDoc="0" locked="0" layoutInCell="1" allowOverlap="1" wp14:anchorId="60810840" wp14:editId="7CF7A7A2">
                <wp:simplePos x="0" y="0"/>
                <wp:positionH relativeFrom="margin">
                  <wp:posOffset>-104775</wp:posOffset>
                </wp:positionH>
                <wp:positionV relativeFrom="paragraph">
                  <wp:posOffset>394335</wp:posOffset>
                </wp:positionV>
                <wp:extent cx="409575" cy="314325"/>
                <wp:effectExtent l="0" t="0" r="9525" b="952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4325"/>
                        </a:xfrm>
                        <a:prstGeom prst="rect">
                          <a:avLst/>
                        </a:prstGeom>
                        <a:solidFill>
                          <a:srgbClr val="FFFFFF"/>
                        </a:solidFill>
                        <a:ln w="9525">
                          <a:noFill/>
                          <a:miter lim="800000"/>
                          <a:headEnd/>
                          <a:tailEnd/>
                        </a:ln>
                      </wps:spPr>
                      <wps:txbx>
                        <w:txbxContent>
                          <w:p w14:paraId="4B261EF0" w14:textId="77777777" w:rsidR="00EC32DB" w:rsidRPr="00586DC7" w:rsidRDefault="00EC32DB" w:rsidP="004D7930">
                            <w:pPr>
                              <w:rPr>
                                <w:color w:val="000000"/>
                                <w14:textFill>
                                  <w14:solidFill>
                                    <w14:srgbClr w14:val="000000">
                                      <w14:alpha w14:val="100000"/>
                                    </w14:srgbClr>
                                  </w14:solidFill>
                                </w14:textFill>
                              </w:rPr>
                            </w:pPr>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0810840" id="_x0000_s1028" type="#_x0000_t202" style="position:absolute;margin-left:-8.25pt;margin-top:31.05pt;width:32.25pt;height:24.75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" stroked="f">
                <v:textbox>
                  <w:txbxContent>
                    <w:p w14:paraId="4B261EF0" w14:textId="77777777" w:rsidR="00EC32DB" w:rsidRPr="00586DC7" w:rsidRDefault="00EC32DB" w:rsidP="004D7930">
                      <w:pPr>
                        <w:rPr>
                          <w:color w:val="000000"/>
                          <w14:textFill>
                            <w14:solidFill>
                              <w14:srgbClr w14:val="000000">
                                <w14:alpha w14:val="100000"/>
                              </w14:srgbClr>
                            </w14:solidFill>
                          </w14:textFill>
                        </w:rPr>
                      </w:pPr>
                      <w:r>
                        <w:t>b)</w:t>
                      </w:r>
                    </w:p>
                  </w:txbxContent>
                </v:textbox>
                <w10:wrap type="square" anchorx="margin"/>
              </v:shape>
            </w:pict>
          </mc:Fallback>
        </mc:AlternateContent>
      </w:r>
    </w:p>
    <w:p w14:paraId="11807EFA" w14:textId="436336C6" w:rsidR="004D7930" w:rsidRDefault="004D7930" w:rsidP="004D7930">
      <w:pPr>
        <w:spacing w:line="480" w:lineRule="auto"/>
        <w:rPr>
          <w:b/>
        </w:rPr>
      </w:pPr>
    </w:p>
    <w:p w14:paraId="0993F851" w14:textId="3248B95A" w:rsidR="004D7930" w:rsidRDefault="004D7930" w:rsidP="004D7930">
      <w:pPr>
        <w:spacing w:line="480" w:lineRule="auto"/>
        <w:rPr>
          <w:b/>
        </w:rPr>
      </w:pPr>
    </w:p>
    <w:p w14:paraId="0CA9F772" w14:textId="018207DB" w:rsidR="004D7930" w:rsidRDefault="004D7930" w:rsidP="004D7930">
      <w:pPr>
        <w:spacing w:line="480" w:lineRule="auto"/>
        <w:rPr>
          <w:b/>
        </w:rPr>
      </w:pPr>
    </w:p>
    <w:p w14:paraId="6F8696D8" w14:textId="175022D7" w:rsidR="004D7930" w:rsidRDefault="00CD3DE7" w:rsidP="004D7930">
      <w:pPr>
        <w:spacing w:line="480" w:lineRule="auto"/>
        <w:rPr>
          <w:b/>
        </w:rPr>
      </w:pPr>
      <w:r w:rsidRPr="00CD3DE7">
        <w:rPr>
          <w:b/>
          <w:noProof/>
        </w:rPr>
        <w:drawing>
          <wp:anchor distT="0" distB="0" distL="114300" distR="114300" simplePos="0" relativeHeight="251650560" behindDoc="0" locked="0" layoutInCell="1" allowOverlap="1" wp14:anchorId="3418EF7C" wp14:editId="43E6DECC">
            <wp:simplePos x="0" y="0"/>
            <wp:positionH relativeFrom="column">
              <wp:posOffset>2612390</wp:posOffset>
            </wp:positionH>
            <wp:positionV relativeFrom="paragraph">
              <wp:posOffset>190310</wp:posOffset>
            </wp:positionV>
            <wp:extent cx="3108960" cy="1370330"/>
            <wp:effectExtent l="0" t="0" r="0" b="1270"/>
            <wp:wrapNone/>
            <wp:docPr id="23" name="Picture 22" descr="NMME_3_P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NMME_3_PREC.png"/>
                    <pic:cNvPicPr>
                      <a:picLocks noChangeAspect="1"/>
                    </pic:cNvPicPr>
                  </pic:nvPicPr>
                  <pic:blipFill rotWithShape="1">
                    <a:blip r:embed="rId16">
                      <a:extLst>
                        <a:ext uri="{28A0092B-C50C-407E-A947-70E740481C1C}">
                          <a14:useLocalDpi xmlns:a14="http://schemas.microsoft.com/office/drawing/2010/main" val="0"/>
                        </a:ext>
                      </a:extLst>
                    </a:blip>
                    <a:srcRect t="26179" b="29731"/>
                    <a:stretch/>
                  </pic:blipFill>
                  <pic:spPr>
                    <a:xfrm>
                      <a:off x="0" y="0"/>
                      <a:ext cx="3108960" cy="1370330"/>
                    </a:xfrm>
                    <a:prstGeom prst="rect">
                      <a:avLst/>
                    </a:prstGeom>
                  </pic:spPr>
                </pic:pic>
              </a:graphicData>
            </a:graphic>
            <wp14:sizeRelH relativeFrom="margin">
              <wp14:pctWidth>0</wp14:pctWidth>
            </wp14:sizeRelH>
            <wp14:sizeRelV relativeFrom="margin">
              <wp14:pctHeight>0</wp14:pctHeight>
            </wp14:sizeRelV>
          </wp:anchor>
        </w:drawing>
      </w:r>
      <w:r w:rsidRPr="00CD3DE7">
        <w:rPr>
          <w:b/>
          <w:noProof/>
        </w:rPr>
        <w:drawing>
          <wp:anchor distT="0" distB="0" distL="114300" distR="114300" simplePos="0" relativeHeight="251649536" behindDoc="0" locked="0" layoutInCell="1" allowOverlap="1" wp14:anchorId="567562A5" wp14:editId="0AFE1626">
            <wp:simplePos x="0" y="0"/>
            <wp:positionH relativeFrom="column">
              <wp:posOffset>-241300</wp:posOffset>
            </wp:positionH>
            <wp:positionV relativeFrom="paragraph">
              <wp:posOffset>181420</wp:posOffset>
            </wp:positionV>
            <wp:extent cx="3108960" cy="1379220"/>
            <wp:effectExtent l="0" t="0" r="0" b="0"/>
            <wp:wrapNone/>
            <wp:docPr id="22" name="Picture 21" descr="NMME_3_S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NMME_3_SST.png"/>
                    <pic:cNvPicPr>
                      <a:picLocks noChangeAspect="1"/>
                    </pic:cNvPicPr>
                  </pic:nvPicPr>
                  <pic:blipFill rotWithShape="1">
                    <a:blip r:embed="rId17">
                      <a:extLst>
                        <a:ext uri="{28A0092B-C50C-407E-A947-70E740481C1C}">
                          <a14:useLocalDpi xmlns:a14="http://schemas.microsoft.com/office/drawing/2010/main" val="0"/>
                        </a:ext>
                      </a:extLst>
                    </a:blip>
                    <a:srcRect t="25628" b="30005"/>
                    <a:stretch/>
                  </pic:blipFill>
                  <pic:spPr>
                    <a:xfrm>
                      <a:off x="0" y="0"/>
                      <a:ext cx="3108960" cy="1379220"/>
                    </a:xfrm>
                    <a:prstGeom prst="rect">
                      <a:avLst/>
                    </a:prstGeom>
                  </pic:spPr>
                </pic:pic>
              </a:graphicData>
            </a:graphic>
            <wp14:sizeRelH relativeFrom="margin">
              <wp14:pctWidth>0</wp14:pctWidth>
            </wp14:sizeRelH>
            <wp14:sizeRelV relativeFrom="margin">
              <wp14:pctHeight>0</wp14:pctHeight>
            </wp14:sizeRelV>
          </wp:anchor>
        </w:drawing>
      </w:r>
      <w:r w:rsidR="004D7930">
        <w:rPr>
          <w:noProof/>
        </w:rPr>
        <mc:AlternateContent>
          <mc:Choice Requires="wps">
            <w:drawing>
              <wp:anchor distT="45720" distB="45720" distL="114300" distR="114300" simplePos="0" relativeHeight="251643392" behindDoc="0" locked="0" layoutInCell="1" allowOverlap="1" wp14:anchorId="4B988676" wp14:editId="50A461B5">
                <wp:simplePos x="0" y="0"/>
                <wp:positionH relativeFrom="margin">
                  <wp:posOffset>-104775</wp:posOffset>
                </wp:positionH>
                <wp:positionV relativeFrom="paragraph">
                  <wp:posOffset>384175</wp:posOffset>
                </wp:positionV>
                <wp:extent cx="409575" cy="314325"/>
                <wp:effectExtent l="0" t="0" r="9525" b="952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4325"/>
                        </a:xfrm>
                        <a:prstGeom prst="rect">
                          <a:avLst/>
                        </a:prstGeom>
                        <a:solidFill>
                          <a:srgbClr val="FFFFFF"/>
                        </a:solidFill>
                        <a:ln w="9525">
                          <a:noFill/>
                          <a:miter lim="800000"/>
                          <a:headEnd/>
                          <a:tailEnd/>
                        </a:ln>
                      </wps:spPr>
                      <wps:txbx>
                        <w:txbxContent>
                          <w:p w14:paraId="443F0BB2" w14:textId="77777777" w:rsidR="00EC32DB" w:rsidRPr="00586DC7" w:rsidRDefault="00EC32DB" w:rsidP="004D7930">
                            <w:pPr>
                              <w:rPr>
                                <w:color w:val="000000"/>
                                <w14:textFill>
                                  <w14:solidFill>
                                    <w14:srgbClr w14:val="000000">
                                      <w14:alpha w14:val="100000"/>
                                    </w14:srgbClr>
                                  </w14:solidFill>
                                </w14:textFill>
                              </w:rPr>
                            </w:pPr>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988676" id="_x0000_s1029" type="#_x0000_t202" style="position:absolute;margin-left:-8.25pt;margin-top:30.25pt;width:32.25pt;height:24.75pt;z-index:25164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" stroked="f">
                <v:textbox>
                  <w:txbxContent>
                    <w:p w14:paraId="443F0BB2" w14:textId="77777777" w:rsidR="00EC32DB" w:rsidRPr="00586DC7" w:rsidRDefault="00EC32DB" w:rsidP="004D7930">
                      <w:pPr>
                        <w:rPr>
                          <w:color w:val="000000"/>
                          <w14:textFill>
                            <w14:solidFill>
                              <w14:srgbClr w14:val="000000">
                                <w14:alpha w14:val="100000"/>
                              </w14:srgbClr>
                            </w14:solidFill>
                          </w14:textFill>
                        </w:rPr>
                      </w:pPr>
                      <w:r>
                        <w:t>c)</w:t>
                      </w:r>
                    </w:p>
                  </w:txbxContent>
                </v:textbox>
                <w10:wrap type="square" anchorx="margin"/>
              </v:shape>
            </w:pict>
          </mc:Fallback>
        </mc:AlternateContent>
      </w:r>
    </w:p>
    <w:p w14:paraId="1955D2C9" w14:textId="470C0432" w:rsidR="004D7930" w:rsidRDefault="004D7930" w:rsidP="004D7930">
      <w:pPr>
        <w:spacing w:line="480" w:lineRule="auto"/>
        <w:rPr>
          <w:b/>
        </w:rPr>
      </w:pPr>
    </w:p>
    <w:p w14:paraId="0C84154E" w14:textId="7601F41C" w:rsidR="004D7930" w:rsidRDefault="004D7930" w:rsidP="004D7930">
      <w:pPr>
        <w:spacing w:line="480" w:lineRule="auto"/>
        <w:rPr>
          <w:b/>
        </w:rPr>
      </w:pPr>
    </w:p>
    <w:p w14:paraId="42321239" w14:textId="79361D55" w:rsidR="004D7930" w:rsidRDefault="004D7930" w:rsidP="004D7930">
      <w:pPr>
        <w:spacing w:line="480" w:lineRule="auto"/>
        <w:rPr>
          <w:b/>
        </w:rPr>
      </w:pPr>
    </w:p>
    <w:p w14:paraId="15F1FA17" w14:textId="1C77AC77" w:rsidR="004D7930" w:rsidRDefault="00CD3DE7" w:rsidP="004D7930">
      <w:pPr>
        <w:spacing w:line="480" w:lineRule="auto"/>
        <w:rPr>
          <w:b/>
        </w:rPr>
      </w:pPr>
      <w:r w:rsidRPr="00CD3DE7">
        <w:rPr>
          <w:b/>
          <w:noProof/>
        </w:rPr>
        <w:drawing>
          <wp:anchor distT="0" distB="0" distL="114300" distR="114300" simplePos="0" relativeHeight="251654656" behindDoc="0" locked="0" layoutInCell="1" allowOverlap="1" wp14:anchorId="6FE3CCEF" wp14:editId="4D45358B">
            <wp:simplePos x="0" y="0"/>
            <wp:positionH relativeFrom="column">
              <wp:posOffset>2597150</wp:posOffset>
            </wp:positionH>
            <wp:positionV relativeFrom="paragraph">
              <wp:posOffset>172530</wp:posOffset>
            </wp:positionV>
            <wp:extent cx="3108960" cy="1379220"/>
            <wp:effectExtent l="0" t="0" r="0" b="0"/>
            <wp:wrapNone/>
            <wp:docPr id="13" name="Picture 48" descr="NMME_6_P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descr="NMME_6_PREC.png"/>
                    <pic:cNvPicPr>
                      <a:picLocks noChangeAspect="1"/>
                    </pic:cNvPicPr>
                  </pic:nvPicPr>
                  <pic:blipFill rotWithShape="1">
                    <a:blip r:embed="rId13">
                      <a:extLst>
                        <a:ext uri="{28A0092B-C50C-407E-A947-70E740481C1C}">
                          <a14:useLocalDpi xmlns:a14="http://schemas.microsoft.com/office/drawing/2010/main" val="0"/>
                        </a:ext>
                      </a:extLst>
                    </a:blip>
                    <a:srcRect t="26179" b="29455"/>
                    <a:stretch/>
                  </pic:blipFill>
                  <pic:spPr>
                    <a:xfrm>
                      <a:off x="0" y="0"/>
                      <a:ext cx="3108960" cy="1379220"/>
                    </a:xfrm>
                    <a:prstGeom prst="rect">
                      <a:avLst/>
                    </a:prstGeom>
                  </pic:spPr>
                </pic:pic>
              </a:graphicData>
            </a:graphic>
            <wp14:sizeRelH relativeFrom="margin">
              <wp14:pctWidth>0</wp14:pctWidth>
            </wp14:sizeRelH>
            <wp14:sizeRelV relativeFrom="margin">
              <wp14:pctHeight>0</wp14:pctHeight>
            </wp14:sizeRelV>
          </wp:anchor>
        </w:drawing>
      </w:r>
      <w:r w:rsidRPr="00CD3DE7">
        <w:rPr>
          <w:b/>
          <w:noProof/>
        </w:rPr>
        <w:drawing>
          <wp:anchor distT="0" distB="0" distL="114300" distR="114300" simplePos="0" relativeHeight="251653632" behindDoc="0" locked="0" layoutInCell="1" allowOverlap="1" wp14:anchorId="32C7D29D" wp14:editId="7323F8B3">
            <wp:simplePos x="0" y="0"/>
            <wp:positionH relativeFrom="column">
              <wp:posOffset>-237490</wp:posOffset>
            </wp:positionH>
            <wp:positionV relativeFrom="paragraph">
              <wp:posOffset>185230</wp:posOffset>
            </wp:positionV>
            <wp:extent cx="3108960" cy="1379220"/>
            <wp:effectExtent l="0" t="0" r="0" b="0"/>
            <wp:wrapNone/>
            <wp:docPr id="44" name="Picture 43" descr="NMME_6_S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NMME_6_SST.png"/>
                    <pic:cNvPicPr>
                      <a:picLocks noChangeAspect="1"/>
                    </pic:cNvPicPr>
                  </pic:nvPicPr>
                  <pic:blipFill rotWithShape="1">
                    <a:blip r:embed="rId12">
                      <a:extLst>
                        <a:ext uri="{28A0092B-C50C-407E-A947-70E740481C1C}">
                          <a14:useLocalDpi xmlns:a14="http://schemas.microsoft.com/office/drawing/2010/main" val="0"/>
                        </a:ext>
                      </a:extLst>
                    </a:blip>
                    <a:srcRect t="26454" b="29180"/>
                    <a:stretch/>
                  </pic:blipFill>
                  <pic:spPr>
                    <a:xfrm>
                      <a:off x="0" y="0"/>
                      <a:ext cx="3108960" cy="1379220"/>
                    </a:xfrm>
                    <a:prstGeom prst="rect">
                      <a:avLst/>
                    </a:prstGeom>
                  </pic:spPr>
                </pic:pic>
              </a:graphicData>
            </a:graphic>
            <wp14:sizeRelH relativeFrom="margin">
              <wp14:pctWidth>0</wp14:pctWidth>
            </wp14:sizeRelH>
            <wp14:sizeRelV relativeFrom="margin">
              <wp14:pctHeight>0</wp14:pctHeight>
            </wp14:sizeRelV>
          </wp:anchor>
        </w:drawing>
      </w:r>
      <w:r w:rsidR="004D7930">
        <w:rPr>
          <w:noProof/>
        </w:rPr>
        <mc:AlternateContent>
          <mc:Choice Requires="wps">
            <w:drawing>
              <wp:anchor distT="45720" distB="45720" distL="114300" distR="114300" simplePos="0" relativeHeight="251641344" behindDoc="0" locked="0" layoutInCell="1" allowOverlap="1" wp14:anchorId="6D0A7054" wp14:editId="4608D7C0">
                <wp:simplePos x="0" y="0"/>
                <wp:positionH relativeFrom="margin">
                  <wp:posOffset>-104775</wp:posOffset>
                </wp:positionH>
                <wp:positionV relativeFrom="paragraph">
                  <wp:posOffset>399415</wp:posOffset>
                </wp:positionV>
                <wp:extent cx="409575" cy="314325"/>
                <wp:effectExtent l="0" t="0" r="9525" b="952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14325"/>
                        </a:xfrm>
                        <a:prstGeom prst="rect">
                          <a:avLst/>
                        </a:prstGeom>
                        <a:solidFill>
                          <a:srgbClr val="FFFFFF"/>
                        </a:solidFill>
                        <a:ln w="9525">
                          <a:noFill/>
                          <a:miter lim="800000"/>
                          <a:headEnd/>
                          <a:tailEnd/>
                        </a:ln>
                      </wps:spPr>
                      <wps:txbx>
                        <w:txbxContent>
                          <w:p w14:paraId="290D596C" w14:textId="77777777" w:rsidR="00EC32DB" w:rsidRPr="00586DC7" w:rsidRDefault="00EC32DB" w:rsidP="004D7930">
                            <w:pPr>
                              <w:rPr>
                                <w:color w:val="000000"/>
                                <w14:textFill>
                                  <w14:solidFill>
                                    <w14:srgbClr w14:val="000000">
                                      <w14:alpha w14:val="100000"/>
                                    </w14:srgbClr>
                                  </w14:solidFill>
                                </w14:textFill>
                              </w:rPr>
                            </w:pPr>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0A7054" id="_x0000_s1030" type="#_x0000_t202" style="position:absolute;margin-left:-8.25pt;margin-top:31.45pt;width:32.25pt;height:24.75pt;z-index:25164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" stroked="f">
                <v:textbox>
                  <w:txbxContent>
                    <w:p w14:paraId="290D596C" w14:textId="77777777" w:rsidR="00EC32DB" w:rsidRPr="00586DC7" w:rsidRDefault="00EC32DB" w:rsidP="004D7930">
                      <w:pPr>
                        <w:rPr>
                          <w:color w:val="000000"/>
                          <w14:textFill>
                            <w14:solidFill>
                              <w14:srgbClr w14:val="000000">
                                <w14:alpha w14:val="100000"/>
                              </w14:srgbClr>
                            </w14:solidFill>
                          </w14:textFill>
                        </w:rPr>
                      </w:pPr>
                      <w:r>
                        <w:t>d)</w:t>
                      </w:r>
                    </w:p>
                  </w:txbxContent>
                </v:textbox>
                <w10:wrap type="square" anchorx="margin"/>
              </v:shape>
            </w:pict>
          </mc:Fallback>
        </mc:AlternateContent>
      </w:r>
    </w:p>
    <w:p w14:paraId="7F13EE9D" w14:textId="5E2D4314" w:rsidR="004D7930" w:rsidRDefault="004D7930" w:rsidP="004D7930">
      <w:pPr>
        <w:spacing w:line="480" w:lineRule="auto"/>
        <w:rPr>
          <w:b/>
        </w:rPr>
      </w:pPr>
    </w:p>
    <w:p w14:paraId="3AB5E7F5" w14:textId="2C6EC758" w:rsidR="004D7930" w:rsidRDefault="004D7930" w:rsidP="004D7930">
      <w:pPr>
        <w:spacing w:line="480" w:lineRule="auto"/>
        <w:rPr>
          <w:b/>
        </w:rPr>
      </w:pPr>
    </w:p>
    <w:p w14:paraId="6F9083A2" w14:textId="2A6C32BF" w:rsidR="004D7930" w:rsidRDefault="004D7930" w:rsidP="004D7930">
      <w:pPr>
        <w:spacing w:line="480" w:lineRule="auto"/>
        <w:rPr>
          <w:b/>
        </w:rPr>
      </w:pPr>
    </w:p>
    <w:p w14:paraId="1616D1B2" w14:textId="670ECE2F" w:rsidR="004D7930" w:rsidRDefault="004D7930" w:rsidP="004D7930">
      <w:pPr>
        <w:spacing w:line="480" w:lineRule="auto"/>
        <w:rPr>
          <w:b/>
        </w:rPr>
      </w:pPr>
    </w:p>
    <w:p w14:paraId="04774640" w14:textId="3EF9F7AB" w:rsidR="004D7930" w:rsidRDefault="004D7930" w:rsidP="004D7930">
      <w:pPr>
        <w:spacing w:line="480" w:lineRule="auto"/>
        <w:rPr>
          <w:b/>
        </w:rPr>
      </w:pPr>
    </w:p>
    <w:p w14:paraId="0C01A434" w14:textId="7630A01D" w:rsidR="004D7930" w:rsidRPr="00BB2747" w:rsidRDefault="004D7930" w:rsidP="004D7930">
      <w:pPr>
        <w:spacing w:line="480" w:lineRule="auto"/>
        <w:rPr>
          <w:rFonts w:ascii="Times New Roman" w:hAnsi="Times New Roman" w:cs="Times New Roman"/>
          <w:b/>
        </w:rPr>
      </w:pPr>
      <w:r w:rsidRPr="00BB2747">
        <w:rPr>
          <w:rFonts w:ascii="Times New Roman" w:hAnsi="Times New Roman" w:cs="Times New Roman"/>
        </w:rPr>
        <w:t>Figure 1: Global linear trend in SST and PREC for a) observations, b) NMME 1-month lead time ensemble mean, c) NMME 3-month lead time ensemble mean, d) NMME 6-month lead time ensemble mean.</w:t>
      </w:r>
    </w:p>
    <w:p w14:paraId="7BB36DBE" w14:textId="77777777" w:rsidR="004D7930" w:rsidRDefault="004D7930" w:rsidP="004D7930">
      <w:pPr>
        <w:spacing w:line="480" w:lineRule="auto"/>
        <w:rPr>
          <w:b/>
        </w:rPr>
      </w:pPr>
    </w:p>
    <w:p w14:paraId="2D860D82" w14:textId="2245D633" w:rsidR="004D7930" w:rsidRDefault="004D7930" w:rsidP="004D7930">
      <w:pPr>
        <w:spacing w:line="480" w:lineRule="auto"/>
        <w:rPr>
          <w:b/>
        </w:rPr>
      </w:pPr>
    </w:p>
    <w:p w14:paraId="0AC0F4E5" w14:textId="73F0D0AC" w:rsidR="004D7930" w:rsidRDefault="00CD3DE7" w:rsidP="004D7930">
      <w:pPr>
        <w:spacing w:line="480" w:lineRule="auto"/>
        <w:rPr>
          <w:b/>
        </w:rPr>
      </w:pPr>
      <w:r w:rsidRPr="00CD3DE7">
        <w:rPr>
          <w:b/>
          <w:noProof/>
        </w:rPr>
        <w:lastRenderedPageBreak/>
        <w:drawing>
          <wp:anchor distT="0" distB="0" distL="114300" distR="114300" simplePos="0" relativeHeight="251656704" behindDoc="0" locked="0" layoutInCell="1" allowOverlap="1" wp14:anchorId="1063EA86" wp14:editId="5C49A9CE">
            <wp:simplePos x="0" y="0"/>
            <wp:positionH relativeFrom="column">
              <wp:posOffset>3350582</wp:posOffset>
            </wp:positionH>
            <wp:positionV relativeFrom="paragraph">
              <wp:posOffset>-446</wp:posOffset>
            </wp:positionV>
            <wp:extent cx="2377440" cy="2861945"/>
            <wp:effectExtent l="0" t="0" r="3810" b="0"/>
            <wp:wrapNone/>
            <wp:docPr id="15" name="Picture 14" descr="NMME_1_PREC_NorthAme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NMME_1_PREC_NorthAmerica.png"/>
                    <pic:cNvPicPr>
                      <a:picLocks noChangeAspect="1"/>
                    </pic:cNvPicPr>
                  </pic:nvPicPr>
                  <pic:blipFill rotWithShape="1">
                    <a:blip r:embed="rId18">
                      <a:extLst>
                        <a:ext uri="{28A0092B-C50C-407E-A947-70E740481C1C}">
                          <a14:useLocalDpi xmlns:a14="http://schemas.microsoft.com/office/drawing/2010/main" val="0"/>
                        </a:ext>
                      </a:extLst>
                    </a:blip>
                    <a:srcRect l="21874" t="8782" r="16033" b="16467"/>
                    <a:stretch/>
                  </pic:blipFill>
                  <pic:spPr>
                    <a:xfrm>
                      <a:off x="0" y="0"/>
                      <a:ext cx="2377440" cy="2861945"/>
                    </a:xfrm>
                    <a:prstGeom prst="rect">
                      <a:avLst/>
                    </a:prstGeom>
                  </pic:spPr>
                </pic:pic>
              </a:graphicData>
            </a:graphic>
            <wp14:sizeRelH relativeFrom="margin">
              <wp14:pctWidth>0</wp14:pctWidth>
            </wp14:sizeRelH>
            <wp14:sizeRelV relativeFrom="margin">
              <wp14:pctHeight>0</wp14:pctHeight>
            </wp14:sizeRelV>
          </wp:anchor>
        </w:drawing>
      </w:r>
      <w:r w:rsidRPr="00CD3DE7">
        <w:rPr>
          <w:b/>
          <w:noProof/>
        </w:rPr>
        <w:drawing>
          <wp:anchor distT="0" distB="0" distL="114300" distR="114300" simplePos="0" relativeHeight="251655680" behindDoc="0" locked="0" layoutInCell="1" allowOverlap="1" wp14:anchorId="0C5913B7" wp14:editId="11042180">
            <wp:simplePos x="0" y="0"/>
            <wp:positionH relativeFrom="column">
              <wp:posOffset>557530</wp:posOffset>
            </wp:positionH>
            <wp:positionV relativeFrom="paragraph">
              <wp:posOffset>-36195</wp:posOffset>
            </wp:positionV>
            <wp:extent cx="2377440" cy="2912745"/>
            <wp:effectExtent l="0" t="0" r="3810" b="1905"/>
            <wp:wrapNone/>
            <wp:docPr id="6" name="Picture 5" descr="obs_PREC_NorthAme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obs_PREC_NorthAmerica.png"/>
                    <pic:cNvPicPr>
                      <a:picLocks noChangeAspect="1"/>
                    </pic:cNvPicPr>
                  </pic:nvPicPr>
                  <pic:blipFill rotWithShape="1">
                    <a:blip r:embed="rId19">
                      <a:extLst>
                        <a:ext uri="{28A0092B-C50C-407E-A947-70E740481C1C}">
                          <a14:useLocalDpi xmlns:a14="http://schemas.microsoft.com/office/drawing/2010/main" val="0"/>
                        </a:ext>
                      </a:extLst>
                    </a:blip>
                    <a:srcRect l="21969" t="8895" r="16846" b="16127"/>
                    <a:stretch/>
                  </pic:blipFill>
                  <pic:spPr>
                    <a:xfrm>
                      <a:off x="0" y="0"/>
                      <a:ext cx="2377440" cy="2912745"/>
                    </a:xfrm>
                    <a:prstGeom prst="rect">
                      <a:avLst/>
                    </a:prstGeom>
                  </pic:spPr>
                </pic:pic>
              </a:graphicData>
            </a:graphic>
            <wp14:sizeRelH relativeFrom="margin">
              <wp14:pctWidth>0</wp14:pctWidth>
            </wp14:sizeRelH>
            <wp14:sizeRelV relativeFrom="margin">
              <wp14:pctHeight>0</wp14:pctHeight>
            </wp14:sizeRelV>
          </wp:anchor>
        </w:drawing>
      </w:r>
    </w:p>
    <w:p w14:paraId="277F9F4E" w14:textId="29367157" w:rsidR="004D7930" w:rsidRDefault="004D7930" w:rsidP="004D7930">
      <w:pPr>
        <w:spacing w:line="480" w:lineRule="auto"/>
        <w:rPr>
          <w:b/>
        </w:rPr>
      </w:pPr>
    </w:p>
    <w:p w14:paraId="660F29F5" w14:textId="135B0812" w:rsidR="004D7930" w:rsidRDefault="004D7930" w:rsidP="004D7930">
      <w:pPr>
        <w:spacing w:line="480" w:lineRule="auto"/>
        <w:rPr>
          <w:b/>
        </w:rPr>
      </w:pPr>
    </w:p>
    <w:p w14:paraId="6EC985CD" w14:textId="2C47BD56" w:rsidR="004D7930" w:rsidRDefault="004D7930" w:rsidP="004D7930">
      <w:pPr>
        <w:spacing w:line="480" w:lineRule="auto"/>
        <w:rPr>
          <w:b/>
        </w:rPr>
      </w:pPr>
    </w:p>
    <w:p w14:paraId="441EF598" w14:textId="46BC8C79" w:rsidR="004D7930" w:rsidRDefault="004D7930" w:rsidP="004D7930">
      <w:pPr>
        <w:spacing w:line="480" w:lineRule="auto"/>
        <w:rPr>
          <w:b/>
        </w:rPr>
      </w:pPr>
    </w:p>
    <w:p w14:paraId="72C0A640" w14:textId="06CEB762" w:rsidR="004D7930" w:rsidRDefault="004D7930" w:rsidP="004D7930">
      <w:pPr>
        <w:spacing w:line="480" w:lineRule="auto"/>
        <w:rPr>
          <w:b/>
        </w:rPr>
      </w:pPr>
    </w:p>
    <w:p w14:paraId="63B6E3E1" w14:textId="77777777" w:rsidR="004D7930" w:rsidRDefault="004D7930" w:rsidP="004D7930">
      <w:pPr>
        <w:spacing w:line="480" w:lineRule="auto"/>
        <w:rPr>
          <w:b/>
        </w:rPr>
      </w:pPr>
    </w:p>
    <w:p w14:paraId="7A5107AD" w14:textId="77777777" w:rsidR="004D7930" w:rsidRDefault="004D7930" w:rsidP="004D7930">
      <w:pPr>
        <w:spacing w:line="480" w:lineRule="auto"/>
        <w:rPr>
          <w:b/>
        </w:rPr>
      </w:pPr>
    </w:p>
    <w:p w14:paraId="11A068FE" w14:textId="11C4D53A" w:rsidR="004D7930" w:rsidRDefault="00CD3DE7" w:rsidP="004D7930">
      <w:pPr>
        <w:spacing w:line="480" w:lineRule="auto"/>
        <w:rPr>
          <w:b/>
        </w:rPr>
      </w:pPr>
      <w:r w:rsidRPr="00CD3DE7">
        <w:rPr>
          <w:b/>
          <w:noProof/>
        </w:rPr>
        <w:drawing>
          <wp:anchor distT="0" distB="0" distL="114300" distR="114300" simplePos="0" relativeHeight="251659776" behindDoc="0" locked="0" layoutInCell="1" allowOverlap="1" wp14:anchorId="6F2EE306" wp14:editId="6685E0EC">
            <wp:simplePos x="0" y="0"/>
            <wp:positionH relativeFrom="column">
              <wp:posOffset>3324670</wp:posOffset>
            </wp:positionH>
            <wp:positionV relativeFrom="paragraph">
              <wp:posOffset>205105</wp:posOffset>
            </wp:positionV>
            <wp:extent cx="2377440" cy="2881630"/>
            <wp:effectExtent l="0" t="0" r="3810" b="0"/>
            <wp:wrapNone/>
            <wp:docPr id="17" name="Picture 16" descr="NMME_6_PREC_NorthAme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NMME_6_PREC_NorthAmerica.png"/>
                    <pic:cNvPicPr>
                      <a:picLocks noChangeAspect="1"/>
                    </pic:cNvPicPr>
                  </pic:nvPicPr>
                  <pic:blipFill rotWithShape="1">
                    <a:blip r:embed="rId20">
                      <a:extLst>
                        <a:ext uri="{28A0092B-C50C-407E-A947-70E740481C1C}">
                          <a14:useLocalDpi xmlns:a14="http://schemas.microsoft.com/office/drawing/2010/main" val="0"/>
                        </a:ext>
                      </a:extLst>
                    </a:blip>
                    <a:srcRect l="21748" t="8987" r="16650" b="16345"/>
                    <a:stretch/>
                  </pic:blipFill>
                  <pic:spPr>
                    <a:xfrm>
                      <a:off x="0" y="0"/>
                      <a:ext cx="2377440" cy="2881630"/>
                    </a:xfrm>
                    <a:prstGeom prst="rect">
                      <a:avLst/>
                    </a:prstGeom>
                  </pic:spPr>
                </pic:pic>
              </a:graphicData>
            </a:graphic>
            <wp14:sizeRelH relativeFrom="margin">
              <wp14:pctWidth>0</wp14:pctWidth>
            </wp14:sizeRelH>
            <wp14:sizeRelV relativeFrom="margin">
              <wp14:pctHeight>0</wp14:pctHeight>
            </wp14:sizeRelV>
          </wp:anchor>
        </w:drawing>
      </w:r>
      <w:r w:rsidRPr="00CD3DE7">
        <w:rPr>
          <w:b/>
          <w:noProof/>
        </w:rPr>
        <w:drawing>
          <wp:anchor distT="0" distB="0" distL="114300" distR="114300" simplePos="0" relativeHeight="251658752" behindDoc="0" locked="0" layoutInCell="1" allowOverlap="1" wp14:anchorId="0B3F3973" wp14:editId="3912AB21">
            <wp:simplePos x="0" y="0"/>
            <wp:positionH relativeFrom="column">
              <wp:posOffset>568894</wp:posOffset>
            </wp:positionH>
            <wp:positionV relativeFrom="paragraph">
              <wp:posOffset>216535</wp:posOffset>
            </wp:positionV>
            <wp:extent cx="2377440" cy="2881630"/>
            <wp:effectExtent l="0" t="0" r="3810" b="0"/>
            <wp:wrapNone/>
            <wp:docPr id="16" name="Picture 15" descr="NMME_3_PREC_NorthAme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NMME_3_PREC_NorthAmerica.png"/>
                    <pic:cNvPicPr>
                      <a:picLocks noChangeAspect="1"/>
                    </pic:cNvPicPr>
                  </pic:nvPicPr>
                  <pic:blipFill rotWithShape="1">
                    <a:blip r:embed="rId21">
                      <a:extLst>
                        <a:ext uri="{28A0092B-C50C-407E-A947-70E740481C1C}">
                          <a14:useLocalDpi xmlns:a14="http://schemas.microsoft.com/office/drawing/2010/main" val="0"/>
                        </a:ext>
                      </a:extLst>
                    </a:blip>
                    <a:srcRect l="21969" t="8895" r="16483" b="16490"/>
                    <a:stretch/>
                  </pic:blipFill>
                  <pic:spPr>
                    <a:xfrm>
                      <a:off x="0" y="0"/>
                      <a:ext cx="2377440" cy="2881630"/>
                    </a:xfrm>
                    <a:prstGeom prst="rect">
                      <a:avLst/>
                    </a:prstGeom>
                  </pic:spPr>
                </pic:pic>
              </a:graphicData>
            </a:graphic>
            <wp14:sizeRelH relativeFrom="margin">
              <wp14:pctWidth>0</wp14:pctWidth>
            </wp14:sizeRelH>
            <wp14:sizeRelV relativeFrom="margin">
              <wp14:pctHeight>0</wp14:pctHeight>
            </wp14:sizeRelV>
          </wp:anchor>
        </w:drawing>
      </w:r>
    </w:p>
    <w:p w14:paraId="51E8968A" w14:textId="0A08E1A3" w:rsidR="004D7930" w:rsidRDefault="004D7930" w:rsidP="004D7930">
      <w:pPr>
        <w:spacing w:line="480" w:lineRule="auto"/>
        <w:rPr>
          <w:b/>
        </w:rPr>
      </w:pPr>
    </w:p>
    <w:p w14:paraId="62E403CC" w14:textId="0FB2BEF5" w:rsidR="004D7930" w:rsidRDefault="004D7930" w:rsidP="004D7930">
      <w:pPr>
        <w:spacing w:line="480" w:lineRule="auto"/>
        <w:rPr>
          <w:b/>
        </w:rPr>
      </w:pPr>
    </w:p>
    <w:p w14:paraId="607296E1" w14:textId="23C7A4AA" w:rsidR="004D7930" w:rsidRDefault="004D7930" w:rsidP="004D7930">
      <w:pPr>
        <w:spacing w:line="480" w:lineRule="auto"/>
        <w:rPr>
          <w:b/>
        </w:rPr>
      </w:pPr>
    </w:p>
    <w:p w14:paraId="2713138D" w14:textId="5691F485" w:rsidR="004D7930" w:rsidRDefault="004D7930" w:rsidP="004D7930">
      <w:pPr>
        <w:spacing w:line="480" w:lineRule="auto"/>
        <w:rPr>
          <w:b/>
        </w:rPr>
      </w:pPr>
    </w:p>
    <w:p w14:paraId="21E1CB96" w14:textId="4CFD5ED5" w:rsidR="004D7930" w:rsidRDefault="004D7930" w:rsidP="004D7930">
      <w:pPr>
        <w:spacing w:line="480" w:lineRule="auto"/>
        <w:rPr>
          <w:b/>
        </w:rPr>
      </w:pPr>
    </w:p>
    <w:p w14:paraId="6E4BF848" w14:textId="090E0B81" w:rsidR="004D7930" w:rsidRDefault="004D7930" w:rsidP="004D7930">
      <w:pPr>
        <w:spacing w:line="480" w:lineRule="auto"/>
        <w:rPr>
          <w:b/>
        </w:rPr>
      </w:pPr>
    </w:p>
    <w:p w14:paraId="2590167F" w14:textId="69098080" w:rsidR="0034520E" w:rsidRDefault="0034520E" w:rsidP="004D7930">
      <w:pPr>
        <w:spacing w:line="480" w:lineRule="auto"/>
        <w:rPr>
          <w:ins w:id="136" w:author="Diane" w:date="2015-07-28T14:27:00Z"/>
          <w:b/>
        </w:rPr>
      </w:pPr>
    </w:p>
    <w:p w14:paraId="7380C43C" w14:textId="77777777" w:rsidR="004D7930" w:rsidRDefault="004D7930" w:rsidP="004D7930">
      <w:pPr>
        <w:spacing w:line="480" w:lineRule="auto"/>
        <w:rPr>
          <w:b/>
        </w:rPr>
      </w:pPr>
    </w:p>
    <w:p w14:paraId="2DF52929" w14:textId="77777777" w:rsidR="004D7930" w:rsidRDefault="004D7930" w:rsidP="004D7930">
      <w:pPr>
        <w:spacing w:line="480" w:lineRule="auto"/>
      </w:pPr>
    </w:p>
    <w:p w14:paraId="3138CB02" w14:textId="7875F8FA" w:rsidR="004D7930" w:rsidRDefault="004D7930" w:rsidP="004D7930">
      <w:pPr>
        <w:spacing w:line="480" w:lineRule="auto"/>
        <w:rPr>
          <w:rFonts w:ascii="Times New Roman" w:hAnsi="Times New Roman" w:cs="Times New Roman"/>
        </w:rPr>
      </w:pPr>
      <w:r w:rsidRPr="00BB2747">
        <w:rPr>
          <w:rFonts w:ascii="Times New Roman" w:hAnsi="Times New Roman" w:cs="Times New Roman"/>
        </w:rPr>
        <w:t xml:space="preserve">Figure 2: Linear precipitation trend over North America from 1982-2010 for observations and NMME 1-month, 3-month, and 6-month </w:t>
      </w:r>
      <w:r w:rsidR="00636A5D">
        <w:rPr>
          <w:rFonts w:ascii="Times New Roman" w:hAnsi="Times New Roman" w:cs="Times New Roman"/>
        </w:rPr>
        <w:t>lead-</w:t>
      </w:r>
      <w:r w:rsidRPr="00BB2747">
        <w:rPr>
          <w:rFonts w:ascii="Times New Roman" w:hAnsi="Times New Roman" w:cs="Times New Roman"/>
        </w:rPr>
        <w:t>time ensemble means.</w:t>
      </w:r>
    </w:p>
    <w:p w14:paraId="192A9305" w14:textId="77777777" w:rsidR="0047567D" w:rsidRDefault="0047567D" w:rsidP="004D7930">
      <w:pPr>
        <w:spacing w:line="480" w:lineRule="auto"/>
        <w:rPr>
          <w:rFonts w:ascii="Times New Roman" w:hAnsi="Times New Roman" w:cs="Times New Roman"/>
        </w:rPr>
      </w:pPr>
    </w:p>
    <w:p w14:paraId="24694730" w14:textId="77777777" w:rsidR="0047567D" w:rsidRPr="00BB2747" w:rsidRDefault="0047567D" w:rsidP="004D7930">
      <w:pPr>
        <w:spacing w:line="480" w:lineRule="auto"/>
        <w:rPr>
          <w:rFonts w:ascii="Times New Roman" w:hAnsi="Times New Roman" w:cs="Times New Roman"/>
        </w:rPr>
      </w:pPr>
    </w:p>
    <w:p w14:paraId="6AD0DFA5" w14:textId="65E4374E" w:rsidR="0047567D" w:rsidRDefault="0047567D">
      <w:pPr>
        <w:rPr>
          <w:b/>
        </w:rPr>
      </w:pPr>
    </w:p>
    <w:p w14:paraId="0E319D22" w14:textId="3E988693" w:rsidR="00DD28A5" w:rsidRDefault="00DD28A5" w:rsidP="00D855E4">
      <w:pPr>
        <w:spacing w:line="480" w:lineRule="auto"/>
      </w:pPr>
    </w:p>
    <w:p w14:paraId="50201FA9" w14:textId="28576013" w:rsidR="00DD28A5" w:rsidRDefault="00344F1B" w:rsidP="00D855E4">
      <w:pPr>
        <w:spacing w:line="480" w:lineRule="auto"/>
      </w:pPr>
      <w:r w:rsidRPr="00216F80">
        <w:rPr>
          <w:b/>
          <w:noProof/>
        </w:rPr>
        <w:lastRenderedPageBreak/>
        <mc:AlternateContent>
          <mc:Choice Requires="wpg">
            <w:drawing>
              <wp:anchor distT="0" distB="0" distL="114300" distR="114300" simplePos="0" relativeHeight="251640320" behindDoc="0" locked="0" layoutInCell="1" allowOverlap="1" wp14:anchorId="70D51219" wp14:editId="1C3BF253">
                <wp:simplePos x="0" y="0"/>
                <wp:positionH relativeFrom="column">
                  <wp:posOffset>1111710</wp:posOffset>
                </wp:positionH>
                <wp:positionV relativeFrom="paragraph">
                  <wp:posOffset>47274</wp:posOffset>
                </wp:positionV>
                <wp:extent cx="5394960" cy="6400800"/>
                <wp:effectExtent l="0" t="0" r="0" b="0"/>
                <wp:wrapNone/>
                <wp:docPr id="41" name="Group 15"/>
                <wp:cNvGraphicFramePr/>
                <a:graphic xmlns:a="http://schemas.openxmlformats.org/drawingml/2006/main">
                  <a:graphicData uri="http://schemas.microsoft.com/office/word/2010/wordprocessingGroup">
                    <wpg:wgp>
                      <wpg:cNvGrpSpPr/>
                      <wpg:grpSpPr>
                        <a:xfrm>
                          <a:off x="0" y="0"/>
                          <a:ext cx="5394960" cy="6400800"/>
                          <a:chOff x="0" y="0"/>
                          <a:chExt cx="10870530" cy="12094554"/>
                        </a:xfrm>
                      </wpg:grpSpPr>
                      <pic:pic xmlns:pic="http://schemas.openxmlformats.org/drawingml/2006/picture">
                        <pic:nvPicPr>
                          <pic:cNvPr id="42" name="Picture 4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5537197" y="8094554"/>
                            <a:ext cx="5333333" cy="4000000"/>
                          </a:xfrm>
                          <a:prstGeom prst="rect">
                            <a:avLst/>
                          </a:prstGeom>
                        </pic:spPr>
                      </pic:pic>
                      <pic:pic xmlns:pic="http://schemas.openxmlformats.org/drawingml/2006/picture">
                        <pic:nvPicPr>
                          <pic:cNvPr id="43" name="Picture 4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pic:pic xmlns:pic="http://schemas.openxmlformats.org/drawingml/2006/picture">
                        <pic:nvPicPr>
                          <pic:cNvPr id="45" name="Picture 4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5537197" y="0"/>
                            <a:ext cx="5333333" cy="4000000"/>
                          </a:xfrm>
                          <a:prstGeom prst="rect">
                            <a:avLst/>
                          </a:prstGeom>
                        </pic:spPr>
                      </pic:pic>
                      <pic:pic xmlns:pic="http://schemas.openxmlformats.org/drawingml/2006/picture">
                        <pic:nvPicPr>
                          <pic:cNvPr id="46" name="Picture 4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4047277"/>
                            <a:ext cx="5333333" cy="4000000"/>
                          </a:xfrm>
                          <a:prstGeom prst="rect">
                            <a:avLst/>
                          </a:prstGeom>
                        </pic:spPr>
                      </pic:pic>
                      <pic:pic xmlns:pic="http://schemas.openxmlformats.org/drawingml/2006/picture">
                        <pic:nvPicPr>
                          <pic:cNvPr id="47" name="Picture 4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5537197" y="4047277"/>
                            <a:ext cx="5333333" cy="4000000"/>
                          </a:xfrm>
                          <a:prstGeom prst="rect">
                            <a:avLst/>
                          </a:prstGeom>
                        </pic:spPr>
                      </pic:pic>
                      <pic:pic xmlns:pic="http://schemas.openxmlformats.org/drawingml/2006/picture">
                        <pic:nvPicPr>
                          <pic:cNvPr id="48" name="Picture 4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8094554"/>
                            <a:ext cx="5333333" cy="4000000"/>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D8EFCDB" id="Group 15" o:spid="_x0000_s1026" style="position:absolute;margin-left:87.55pt;margin-top:3.7pt;width:424.8pt;height:7in;z-index:251640320;mso-width-relative:margin;mso-height-relative:margin" coordsize="108705,120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7" type="#_x0000_t75" style="position:absolute;left:55371;top:80945;width:53334;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wU/GAAAA2wAAAA8AAABkcnMvZG93bnJldi54bWxEj8FuwjAQRO+V+g/WVuJWnNIKUIpBQAVq&#10;L0ACl9628TYJjdchdiH8PUZC4jiamTea0aQ1lThS40rLCl66EQjizOqScwW77eJ5CMJ5ZI2VZVJw&#10;JgeT8ePDCGNtT5zQMfW5CBB2MSoovK9jKV1WkEHXtTVx8H5tY9AH2eRSN3gKcFPJXhT1pcGSw0KB&#10;Nc0Lyv7Sf6NgrVez5OBe95uPvczW06/BMvn+Uarz1E7fQXhq/T18a39qBW89uH4JP0CO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KrBT8YAAADbAAAADwAAAAAAAAAAAAAA&#10;AACfAgAAZHJzL2Rvd25yZXYueG1sUEsFBgAAAAAEAAQA9wAAAJIDAAAAAA==&#10;">
                  <v:imagedata r:id="rId28" o:title=""/>
                  <v:path arrowok="t"/>
                </v:shape>
                <v:shape id="Picture 43" o:spid="_x0000_s1028" type="#_x0000_t75" style="position:absolute;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ggKTFAAAA2wAAAA8AAABkcnMvZG93bnJldi54bWxEj09rAjEUxO9Cv0N4BS/iZqsiujVKK9gW&#10;7MXVg8fH5u2fdvOyJKmu374pFDwOM/MbZrXpTSsu5HxjWcFTkoIgLqxuuFJwOu7GCxA+IGtsLZOC&#10;G3nYrB8GK8y0vfKBLnmoRISwz1BBHUKXSemLmgz6xHbE0SutMxiidJXUDq8Rblo5SdO5NNhwXKix&#10;o21NxXf+YxTsP8+mfB253bLaN4evJb2953Ki1PCxf3kGEagP9/B/+0MrmE3h70v8AX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ICkxQAAANsAAAAPAAAAAAAAAAAAAAAA&#10;AJ8CAABkcnMvZG93bnJldi54bWxQSwUGAAAAAAQABAD3AAAAkQMAAAAA&#10;">
                  <v:imagedata r:id="rId29" o:title=""/>
                  <v:path arrowok="t"/>
                </v:shape>
                <v:shape id="Picture 45" o:spid="_x0000_s1029" type="#_x0000_t75" style="position:absolute;left:55371;width:53334;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rSuDFAAAA2wAAAA8AAABkcnMvZG93bnJldi54bWxEj91qAjEUhO8LvkM4hd7VbBctshpFhQWL&#10;lOIPhd4dNsfdxc3JkkSNb98UCl4OM/MNM1tE04krOd9aVvA2zEAQV1a3XCs4HsrXCQgfkDV2lknB&#10;nTws5oOnGRba3nhH132oRYKwL1BBE0JfSOmrhgz6oe2Jk3eyzmBI0tVSO7wluOlknmXv0mDLaaHB&#10;ntYNVef9xSjoabX9GMfR+fCTLU08fuXl6vNbqZfnuJyCCBTDI/zf3mgFozH8fUk/Q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q0rgxQAAANsAAAAPAAAAAAAAAAAAAAAA&#10;AJ8CAABkcnMvZG93bnJldi54bWxQSwUGAAAAAAQABAD3AAAAkQMAAAAA&#10;">
                  <v:imagedata r:id="rId30" o:title=""/>
                  <v:path arrowok="t"/>
                </v:shape>
                <v:shape id="Picture 46" o:spid="_x0000_s1030" type="#_x0000_t75" style="position:absolute;top:40472;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hyHLDAAAA2wAAAA8AAABkcnMvZG93bnJldi54bWxEj8FqwzAQRO+B/IPYQi+hlhNKUhzLJoQW&#10;SuilTj9gsba2U2tlJNlx/j4qFHocZuYNk5ez6cVEzneWFayTFARxbXXHjYKv89vTCwgfkDX2lknB&#10;jTyUxXKRY6btlT9pqkIjIoR9hgraEIZMSl+3ZNAndiCO3rd1BkOUrpHa4TXCTS83abqVBjuOCy0O&#10;dGyp/qlGo8DJs7mMt80OX6sV7ezpg7WplXp8mA97EIHm8B/+a79rBc9b+P0Sf4As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OHIcsMAAADbAAAADwAAAAAAAAAAAAAAAACf&#10;AgAAZHJzL2Rvd25yZXYueG1sUEsFBgAAAAAEAAQA9wAAAI8DAAAAAA==&#10;">
                  <v:imagedata r:id="rId31" o:title=""/>
                  <v:path arrowok="t"/>
                </v:shape>
                <v:shape id="Picture 47" o:spid="_x0000_s1031" type="#_x0000_t75" style="position:absolute;left:55371;top:40472;width:53334;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bljTBAAAA2wAAAA8AAABkcnMvZG93bnJldi54bWxEj0GLwjAUhO8L/ofwBG9rqqgr1ShWWPS2&#10;2BXE26N5tsXmpSRZrf/eLAgeh5n5hlmuO9OIGzlfW1YwGiYgiAuray4VHH+/P+cgfEDW2FgmBQ/y&#10;sF71PpaYanvnA93yUIoIYZ+igiqENpXSFxUZ9EPbEkfvYp3BEKUrpXZ4j3DTyHGSzKTBmuNChS1t&#10;Kyqu+Z9RoJHstOD6tM1+ztnU5YaynVFq0O82CxCBuvAOv9p7rWDyBf9f4g+Qq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AbljTBAAAA2wAAAA8AAAAAAAAAAAAAAAAAnwIA&#10;AGRycy9kb3ducmV2LnhtbFBLBQYAAAAABAAEAPcAAACNAwAAAAA=&#10;">
                  <v:imagedata r:id="rId32" o:title=""/>
                  <v:path arrowok="t"/>
                </v:shape>
                <v:shape id="Picture 48" o:spid="_x0000_s1032" type="#_x0000_t75" style="position:absolute;top:80945;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ZK46/AAAA2wAAAA8AAABkcnMvZG93bnJldi54bWxET8uKwjAU3Qv+Q7jC7DRVBtFqFBUddCH4&#10;+oBLc22LzU1tYtv5e7MQXB7Oe75sTSFqqlxuWcFwEIEgTqzOOVVwu+76ExDOI2ssLJOCf3KwXHQ7&#10;c4y1bfhM9cWnIoSwi1FB5n0ZS+mSjAy6gS2JA3e3lUEfYJVKXWETwk0hR1E0lgZzDg0ZlrTJKHlc&#10;XkbBKTr/lamcTDfrw9Fur8d78xzVSv302tUMhKfWf8Uf914r+A1jw5fwA+Ti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HmSuOvwAAANsAAAAPAAAAAAAAAAAAAAAAAJ8CAABk&#10;cnMvZG93bnJldi54bWxQSwUGAAAAAAQABAD3AAAAiwMAAAAA&#10;">
                  <v:imagedata r:id="rId33" o:title=""/>
                  <v:path arrowok="t"/>
                </v:shape>
              </v:group>
            </w:pict>
          </mc:Fallback>
        </mc:AlternateContent>
      </w:r>
    </w:p>
    <w:p w14:paraId="581FAA2B" w14:textId="62178992" w:rsidR="00DD28A5" w:rsidRDefault="00DD28A5" w:rsidP="00D855E4">
      <w:pPr>
        <w:spacing w:line="480" w:lineRule="auto"/>
      </w:pPr>
    </w:p>
    <w:p w14:paraId="1F824B95" w14:textId="4089212A" w:rsidR="0047567D" w:rsidRDefault="0047567D"/>
    <w:p w14:paraId="189F77B1" w14:textId="0CC2CDA1" w:rsidR="00DD28A5" w:rsidRDefault="00DD28A5"/>
    <w:p w14:paraId="273ACC3A" w14:textId="77777777" w:rsidR="00DD28A5" w:rsidRDefault="00DD28A5"/>
    <w:p w14:paraId="29DBC903" w14:textId="07F0816A" w:rsidR="00DD28A5" w:rsidRDefault="00DD28A5"/>
    <w:p w14:paraId="0DB94FC6" w14:textId="77777777" w:rsidR="00DD28A5" w:rsidRDefault="00DD28A5"/>
    <w:p w14:paraId="3A3271E6" w14:textId="0D597573" w:rsidR="00DD28A5" w:rsidRDefault="00DD28A5"/>
    <w:p w14:paraId="0ED73BE0" w14:textId="77777777" w:rsidR="00DD28A5" w:rsidRDefault="00DD28A5"/>
    <w:p w14:paraId="7DEB7960" w14:textId="6D75A63A" w:rsidR="004D7930" w:rsidRPr="00D855E4" w:rsidRDefault="004D7930" w:rsidP="00D855E4">
      <w:pPr>
        <w:spacing w:line="480" w:lineRule="auto"/>
      </w:pPr>
    </w:p>
    <w:p w14:paraId="01C92B70" w14:textId="25F987F6" w:rsidR="004D7930" w:rsidRDefault="004D7930" w:rsidP="004D7930">
      <w:pPr>
        <w:spacing w:line="480" w:lineRule="auto"/>
        <w:rPr>
          <w:b/>
        </w:rPr>
      </w:pPr>
    </w:p>
    <w:p w14:paraId="1D941F49" w14:textId="06D4EA4C" w:rsidR="004D7930" w:rsidRDefault="004D7930" w:rsidP="004D7930">
      <w:pPr>
        <w:spacing w:line="480" w:lineRule="auto"/>
        <w:rPr>
          <w:b/>
        </w:rPr>
      </w:pPr>
    </w:p>
    <w:p w14:paraId="568104D1" w14:textId="098614E8" w:rsidR="004D7930" w:rsidRDefault="004D7930" w:rsidP="004D7930">
      <w:pPr>
        <w:spacing w:line="480" w:lineRule="auto"/>
        <w:rPr>
          <w:b/>
        </w:rPr>
      </w:pPr>
    </w:p>
    <w:p w14:paraId="2EA2B9D7" w14:textId="2CB6522A" w:rsidR="004D7930" w:rsidRDefault="004D7930" w:rsidP="004D7930">
      <w:pPr>
        <w:spacing w:line="480" w:lineRule="auto"/>
        <w:rPr>
          <w:b/>
        </w:rPr>
      </w:pPr>
    </w:p>
    <w:p w14:paraId="33C046DF" w14:textId="4C273C77" w:rsidR="004D7930" w:rsidRDefault="004D7930" w:rsidP="004D7930">
      <w:pPr>
        <w:spacing w:line="480" w:lineRule="auto"/>
        <w:rPr>
          <w:b/>
        </w:rPr>
      </w:pPr>
    </w:p>
    <w:p w14:paraId="726BA3B6" w14:textId="3C419382" w:rsidR="004D7930" w:rsidRDefault="004D7930" w:rsidP="004D7930">
      <w:pPr>
        <w:spacing w:line="480" w:lineRule="auto"/>
        <w:rPr>
          <w:b/>
        </w:rPr>
      </w:pPr>
    </w:p>
    <w:p w14:paraId="267480FE" w14:textId="59D45788" w:rsidR="004D7930" w:rsidRDefault="004D7930" w:rsidP="004D7930">
      <w:pPr>
        <w:spacing w:line="480" w:lineRule="auto"/>
        <w:rPr>
          <w:b/>
        </w:rPr>
      </w:pPr>
    </w:p>
    <w:p w14:paraId="5E855E1F" w14:textId="0FBF4B4B" w:rsidR="004D7930" w:rsidRDefault="004D7930" w:rsidP="004D7930">
      <w:pPr>
        <w:spacing w:line="480" w:lineRule="auto"/>
        <w:rPr>
          <w:b/>
        </w:rPr>
      </w:pPr>
    </w:p>
    <w:p w14:paraId="3D78C0E6" w14:textId="6C3CB813" w:rsidR="004D7930" w:rsidRDefault="004D7930" w:rsidP="004D7930">
      <w:pPr>
        <w:spacing w:line="480" w:lineRule="auto"/>
        <w:rPr>
          <w:b/>
        </w:rPr>
      </w:pPr>
    </w:p>
    <w:p w14:paraId="2BE3D5BA" w14:textId="07284145" w:rsidR="004D7930" w:rsidRDefault="004D7930" w:rsidP="004D7930">
      <w:pPr>
        <w:spacing w:line="480" w:lineRule="auto"/>
        <w:rPr>
          <w:b/>
        </w:rPr>
      </w:pPr>
    </w:p>
    <w:p w14:paraId="5E8B0055" w14:textId="2AC606DB" w:rsidR="004D7930" w:rsidRDefault="004D7930" w:rsidP="004D7930">
      <w:pPr>
        <w:spacing w:line="480" w:lineRule="auto"/>
        <w:rPr>
          <w:b/>
        </w:rPr>
      </w:pPr>
    </w:p>
    <w:p w14:paraId="0135B6C1" w14:textId="77777777" w:rsidR="004D7930" w:rsidRDefault="004D7930" w:rsidP="004D7930">
      <w:pPr>
        <w:spacing w:line="480" w:lineRule="auto"/>
        <w:rPr>
          <w:b/>
        </w:rPr>
      </w:pPr>
    </w:p>
    <w:p w14:paraId="04B0ADC8" w14:textId="5782D620" w:rsidR="004D7930" w:rsidRPr="00501EA5" w:rsidRDefault="0047567D" w:rsidP="004D7930">
      <w:pPr>
        <w:spacing w:line="480" w:lineRule="auto"/>
      </w:pPr>
      <w:r>
        <w:t xml:space="preserve">Figure </w:t>
      </w:r>
      <w:r w:rsidR="00344F1B">
        <w:t>3</w:t>
      </w:r>
      <w:r w:rsidR="004D7930">
        <w:t>: Contours of correlation values for various regional dimensions generated by the Monte Carlo Method (MCM) for the NMME mean for 1-month, 3-month, and 6-month lead times. The solid black line represents the mean correlation value for a given dimension and the dotted black lines are one standard deviation from the mean.</w:t>
      </w:r>
    </w:p>
    <w:p w14:paraId="22B34ACB" w14:textId="76CC2DDC" w:rsidR="004D7930" w:rsidRDefault="00B0684A" w:rsidP="00625DAA">
      <w:pPr>
        <w:spacing w:line="480" w:lineRule="auto"/>
        <w:rPr>
          <w:b/>
        </w:rPr>
      </w:pPr>
      <w:r>
        <w:rPr>
          <w:noProof/>
        </w:rPr>
        <w:lastRenderedPageBreak/>
        <w:pict w14:anchorId="4A9CA7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4pt;margin-top:6.5pt;width:252pt;height:3in;z-index:251670016;mso-position-horizontal-relative:text;mso-position-vertical-relative:text;mso-width-relative:page;mso-height-relative:page">
            <v:imagedata r:id="rId34" o:title="CM3_1_SST"/>
            <o:lock v:ext="edit" aspectratio="f"/>
            <w10:wrap type="topAndBottom"/>
          </v:shape>
        </w:pict>
      </w:r>
      <w:r>
        <w:rPr>
          <w:noProof/>
        </w:rPr>
        <w:pict w14:anchorId="1805B892">
          <v:shape id="_x0000_s1026" type="#_x0000_t75" style="position:absolute;margin-left:247.75pt;margin-top:5.85pt;width:252pt;height:3in;z-index:251668992;mso-position-horizontal-relative:text;mso-position-vertical-relative:text;mso-width-relative:page;mso-height-relative:page">
            <v:imagedata r:id="rId35" o:title="CCSM3_1_SST"/>
            <o:lock v:ext="edit" aspectratio="f"/>
            <w10:wrap type="topAndBottom"/>
          </v:shape>
        </w:pict>
      </w:r>
    </w:p>
    <w:p w14:paraId="5CC148EB" w14:textId="3C3BA281" w:rsidR="004D7930" w:rsidRPr="00C35B7C" w:rsidRDefault="0047567D" w:rsidP="00625DAA">
      <w:pPr>
        <w:spacing w:line="480" w:lineRule="auto"/>
      </w:pPr>
      <w:r>
        <w:t xml:space="preserve">Figure </w:t>
      </w:r>
      <w:r w:rsidR="00344F1B">
        <w:t>4</w:t>
      </w:r>
      <w:r w:rsidR="00C35B7C">
        <w:t>: MCM correlation values for the best (canCM3) and worst (CCSM3) performing models for SST at a 1-month lead time.</w:t>
      </w:r>
    </w:p>
    <w:p w14:paraId="02FA1D28" w14:textId="743FFBB4" w:rsidR="004D7930" w:rsidRDefault="004D7930" w:rsidP="00625DAA">
      <w:pPr>
        <w:spacing w:line="480" w:lineRule="auto"/>
        <w:rPr>
          <w:b/>
        </w:rPr>
      </w:pPr>
    </w:p>
    <w:p w14:paraId="6718040A" w14:textId="2F6F796D" w:rsidR="004D7930" w:rsidRDefault="004D7930" w:rsidP="00625DAA">
      <w:pPr>
        <w:spacing w:line="480" w:lineRule="auto"/>
        <w:rPr>
          <w:b/>
        </w:rPr>
      </w:pPr>
    </w:p>
    <w:p w14:paraId="6E522F84" w14:textId="5EB56FD6" w:rsidR="004D7930" w:rsidRDefault="004D7930" w:rsidP="00625DAA">
      <w:pPr>
        <w:spacing w:line="480" w:lineRule="auto"/>
        <w:rPr>
          <w:b/>
        </w:rPr>
      </w:pPr>
    </w:p>
    <w:p w14:paraId="340A6F21" w14:textId="77777777" w:rsidR="004D7930" w:rsidRDefault="004D7930" w:rsidP="00625DAA">
      <w:pPr>
        <w:spacing w:line="480" w:lineRule="auto"/>
        <w:rPr>
          <w:b/>
        </w:rPr>
      </w:pPr>
    </w:p>
    <w:p w14:paraId="189CA860" w14:textId="1AA50661" w:rsidR="004D7930" w:rsidRDefault="004D7930" w:rsidP="00625DAA">
      <w:pPr>
        <w:spacing w:line="480" w:lineRule="auto"/>
        <w:rPr>
          <w:b/>
        </w:rPr>
      </w:pPr>
    </w:p>
    <w:p w14:paraId="223A91B8" w14:textId="2C0C233A" w:rsidR="004D7930" w:rsidRDefault="004D7930" w:rsidP="00625DAA">
      <w:pPr>
        <w:spacing w:line="480" w:lineRule="auto"/>
        <w:rPr>
          <w:b/>
        </w:rPr>
      </w:pPr>
    </w:p>
    <w:p w14:paraId="5604D6B8" w14:textId="77777777" w:rsidR="004D7930" w:rsidRDefault="004D7930" w:rsidP="00625DAA">
      <w:pPr>
        <w:spacing w:line="480" w:lineRule="auto"/>
        <w:rPr>
          <w:b/>
        </w:rPr>
      </w:pPr>
    </w:p>
    <w:p w14:paraId="3A690EF2" w14:textId="01D3EB6E" w:rsidR="004D7930" w:rsidRDefault="004D7930" w:rsidP="00625DAA">
      <w:pPr>
        <w:spacing w:line="480" w:lineRule="auto"/>
        <w:rPr>
          <w:b/>
        </w:rPr>
      </w:pPr>
    </w:p>
    <w:p w14:paraId="7ABED0DD" w14:textId="7500DFBE" w:rsidR="004D7930" w:rsidRDefault="004D7930" w:rsidP="00625DAA">
      <w:pPr>
        <w:spacing w:line="480" w:lineRule="auto"/>
        <w:rPr>
          <w:b/>
        </w:rPr>
      </w:pPr>
    </w:p>
    <w:p w14:paraId="2A8B3CBC" w14:textId="77777777" w:rsidR="004D7930" w:rsidRDefault="004D7930" w:rsidP="00625DAA">
      <w:pPr>
        <w:spacing w:line="480" w:lineRule="auto"/>
        <w:rPr>
          <w:b/>
        </w:rPr>
      </w:pPr>
    </w:p>
    <w:p w14:paraId="679A0694" w14:textId="07038969" w:rsidR="004D7930" w:rsidRDefault="005E0269" w:rsidP="00625DAA">
      <w:pPr>
        <w:spacing w:line="480" w:lineRule="auto"/>
        <w:rPr>
          <w:b/>
        </w:rPr>
      </w:pPr>
      <w:r w:rsidRPr="005E0269">
        <w:rPr>
          <w:b/>
          <w:noProof/>
        </w:rPr>
        <w:lastRenderedPageBreak/>
        <w:drawing>
          <wp:anchor distT="0" distB="0" distL="114300" distR="114300" simplePos="0" relativeHeight="251667968" behindDoc="0" locked="0" layoutInCell="1" allowOverlap="1" wp14:anchorId="5520666E" wp14:editId="42CC0BC1">
            <wp:simplePos x="0" y="0"/>
            <wp:positionH relativeFrom="column">
              <wp:posOffset>-122511</wp:posOffset>
            </wp:positionH>
            <wp:positionV relativeFrom="paragraph">
              <wp:posOffset>254635</wp:posOffset>
            </wp:positionV>
            <wp:extent cx="3200400" cy="2743200"/>
            <wp:effectExtent l="0" t="0" r="0" b="0"/>
            <wp:wrapSquare wrapText="bothSides"/>
            <wp:docPr id="8"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32"/>
                    <pic:cNvPicPr>
                      <a:picLocks/>
                    </pic:cNvPicPr>
                  </pic:nvPicPr>
                  <pic:blipFill>
                    <a:blip r:embed="rId36">
                      <a:extLst>
                        <a:ext uri="{28A0092B-C50C-407E-A947-70E740481C1C}">
                          <a14:useLocalDpi xmlns:a14="http://schemas.microsoft.com/office/drawing/2010/main" val="0"/>
                        </a:ext>
                      </a:extLst>
                    </a:blip>
                    <a:stretch>
                      <a:fillRect/>
                    </a:stretch>
                  </pic:blipFill>
                  <pic:spPr>
                    <a:xfrm>
                      <a:off x="0" y="0"/>
                      <a:ext cx="3200400" cy="2743200"/>
                    </a:xfrm>
                    <a:prstGeom prst="rect">
                      <a:avLst/>
                    </a:prstGeom>
                  </pic:spPr>
                </pic:pic>
              </a:graphicData>
            </a:graphic>
            <wp14:sizeRelH relativeFrom="page">
              <wp14:pctWidth>0</wp14:pctWidth>
            </wp14:sizeRelH>
            <wp14:sizeRelV relativeFrom="page">
              <wp14:pctHeight>0</wp14:pctHeight>
            </wp14:sizeRelV>
          </wp:anchor>
        </w:drawing>
      </w:r>
      <w:r w:rsidR="00B0684A">
        <w:rPr>
          <w:noProof/>
        </w:rPr>
        <w:pict w14:anchorId="04E2A691">
          <v:shape id="_x0000_s1030" type="#_x0000_t75" style="position:absolute;margin-left:240.7pt;margin-top:20pt;width:252pt;height:3in;z-index:251671040;mso-position-horizontal-relative:text;mso-position-vertical-relative:text;mso-width-relative:page;mso-height-relative:page">
            <v:imagedata r:id="rId37" o:title="NCEP2_6_SST"/>
            <o:lock v:ext="edit" aspectratio="f"/>
            <w10:wrap type="topAndBottom"/>
          </v:shape>
        </w:pict>
      </w:r>
    </w:p>
    <w:p w14:paraId="7B0AE662" w14:textId="67675F60" w:rsidR="00072118" w:rsidRPr="00C35B7C" w:rsidRDefault="0047567D" w:rsidP="00072118">
      <w:pPr>
        <w:spacing w:line="480" w:lineRule="auto"/>
      </w:pPr>
      <w:r>
        <w:t xml:space="preserve">Figure </w:t>
      </w:r>
      <w:r w:rsidR="00344F1B">
        <w:t>5</w:t>
      </w:r>
      <w:r w:rsidR="00072118">
        <w:t>: MCM correlation values for the best (GFDL</w:t>
      </w:r>
      <w:r w:rsidR="00141B95">
        <w:t>-FLOR</w:t>
      </w:r>
      <w:r w:rsidR="00072118">
        <w:t xml:space="preserve">) and </w:t>
      </w:r>
      <w:r w:rsidR="00141B95">
        <w:t>worst (CFSv2</w:t>
      </w:r>
      <w:r w:rsidR="00072118">
        <w:t>) performing m</w:t>
      </w:r>
      <w:r w:rsidR="00584F0E">
        <w:t>odels for SST at a 6-month lead-</w:t>
      </w:r>
      <w:r w:rsidR="00072118">
        <w:t>time.</w:t>
      </w:r>
    </w:p>
    <w:p w14:paraId="740692E9" w14:textId="20F02F12" w:rsidR="004D7930" w:rsidRDefault="004D7930" w:rsidP="00625DAA">
      <w:pPr>
        <w:spacing w:line="480" w:lineRule="auto"/>
        <w:rPr>
          <w:b/>
        </w:rPr>
      </w:pPr>
    </w:p>
    <w:p w14:paraId="17CB24C8" w14:textId="62E960B4" w:rsidR="004D7930" w:rsidRDefault="004D7930" w:rsidP="00625DAA">
      <w:pPr>
        <w:spacing w:line="480" w:lineRule="auto"/>
        <w:rPr>
          <w:b/>
        </w:rPr>
      </w:pPr>
    </w:p>
    <w:p w14:paraId="3D562979" w14:textId="77777777" w:rsidR="004D7930" w:rsidRDefault="004D7930" w:rsidP="00625DAA">
      <w:pPr>
        <w:spacing w:line="480" w:lineRule="auto"/>
        <w:rPr>
          <w:b/>
        </w:rPr>
      </w:pPr>
    </w:p>
    <w:p w14:paraId="410F191D" w14:textId="318967B4" w:rsidR="004D7930" w:rsidRDefault="004D7930" w:rsidP="00625DAA">
      <w:pPr>
        <w:spacing w:line="480" w:lineRule="auto"/>
        <w:rPr>
          <w:b/>
        </w:rPr>
      </w:pPr>
    </w:p>
    <w:p w14:paraId="304A85C9" w14:textId="2C2F4E28" w:rsidR="004D7930" w:rsidRDefault="004D7930" w:rsidP="00625DAA">
      <w:pPr>
        <w:spacing w:line="480" w:lineRule="auto"/>
        <w:rPr>
          <w:b/>
        </w:rPr>
      </w:pPr>
    </w:p>
    <w:p w14:paraId="3952A560" w14:textId="77777777" w:rsidR="004D7930" w:rsidRDefault="004D7930" w:rsidP="00625DAA">
      <w:pPr>
        <w:spacing w:line="480" w:lineRule="auto"/>
        <w:rPr>
          <w:b/>
        </w:rPr>
      </w:pPr>
    </w:p>
    <w:p w14:paraId="7CC67730" w14:textId="77777777" w:rsidR="004D7930" w:rsidRDefault="004D7930" w:rsidP="00625DAA">
      <w:pPr>
        <w:spacing w:line="480" w:lineRule="auto"/>
        <w:rPr>
          <w:b/>
        </w:rPr>
      </w:pPr>
    </w:p>
    <w:p w14:paraId="6FC713A6" w14:textId="77777777" w:rsidR="00072118" w:rsidRDefault="00072118" w:rsidP="00625DAA">
      <w:pPr>
        <w:spacing w:line="480" w:lineRule="auto"/>
        <w:rPr>
          <w:b/>
        </w:rPr>
      </w:pPr>
    </w:p>
    <w:p w14:paraId="493C9C45" w14:textId="77777777" w:rsidR="00072118" w:rsidRDefault="00072118" w:rsidP="00625DAA">
      <w:pPr>
        <w:spacing w:line="480" w:lineRule="auto"/>
        <w:rPr>
          <w:b/>
        </w:rPr>
      </w:pPr>
    </w:p>
    <w:p w14:paraId="527BBF1E" w14:textId="77777777" w:rsidR="00072118" w:rsidRDefault="00072118" w:rsidP="00625DAA">
      <w:pPr>
        <w:spacing w:line="480" w:lineRule="auto"/>
        <w:rPr>
          <w:b/>
        </w:rPr>
      </w:pPr>
    </w:p>
    <w:p w14:paraId="3D4FFBD5" w14:textId="77777777" w:rsidR="00072118" w:rsidRDefault="00072118" w:rsidP="00625DAA">
      <w:pPr>
        <w:spacing w:line="480" w:lineRule="auto"/>
        <w:rPr>
          <w:b/>
        </w:rPr>
      </w:pPr>
    </w:p>
    <w:p w14:paraId="5644F368" w14:textId="77777777" w:rsidR="00072118" w:rsidRDefault="00072118" w:rsidP="00625DAA">
      <w:pPr>
        <w:spacing w:line="480" w:lineRule="auto"/>
        <w:rPr>
          <w:b/>
        </w:rPr>
      </w:pPr>
    </w:p>
    <w:p w14:paraId="578C28BC" w14:textId="2FB67D81" w:rsidR="00072118" w:rsidRDefault="00B0684A" w:rsidP="00625DAA">
      <w:pPr>
        <w:spacing w:line="480" w:lineRule="auto"/>
        <w:rPr>
          <w:b/>
        </w:rPr>
      </w:pPr>
      <w:r>
        <w:rPr>
          <w:noProof/>
        </w:rPr>
        <w:lastRenderedPageBreak/>
        <w:pict w14:anchorId="5EA2964D">
          <v:shape id="_x0000_s1031" type="#_x0000_t75" style="position:absolute;margin-left:245.85pt;margin-top:-.35pt;width:251.55pt;height:3in;z-index:251672064;mso-position-horizontal-relative:text;mso-position-vertical-relative:text;mso-width-relative:page;mso-height-relative:page">
            <v:imagedata r:id="rId38" o:title="NCEP1_6_PREC"/>
            <o:lock v:ext="edit" aspectratio="f"/>
            <w10:wrap type="topAndBottom"/>
          </v:shape>
        </w:pict>
      </w:r>
      <w:r>
        <w:rPr>
          <w:noProof/>
        </w:rPr>
        <w:pict w14:anchorId="795763D0">
          <v:shape id="_x0000_s1032" type="#_x0000_t75" style="position:absolute;margin-left:-7.45pt;margin-top:-.35pt;width:251.55pt;height:3in;z-index:251673088;mso-position-horizontal-relative:text;mso-position-vertical-relative:text;mso-width-relative:page;mso-height-relative:page">
            <v:imagedata r:id="rId39" o:title="IRId_6_PREC"/>
            <o:lock v:ext="edit" aspectratio="f"/>
            <w10:wrap type="topAndBottom"/>
          </v:shape>
        </w:pict>
      </w:r>
      <w:r w:rsidR="00141B95" w:rsidRPr="00141B95">
        <w:rPr>
          <w:noProof/>
        </w:rPr>
        <w:t xml:space="preserve"> </w:t>
      </w:r>
    </w:p>
    <w:p w14:paraId="3B8CBF0F" w14:textId="4824C979" w:rsidR="00072118" w:rsidRDefault="00141B95" w:rsidP="00625DAA">
      <w:pPr>
        <w:spacing w:line="480" w:lineRule="auto"/>
        <w:rPr>
          <w:b/>
        </w:rPr>
      </w:pPr>
      <w:r w:rsidRPr="00141B95">
        <w:rPr>
          <w:noProof/>
        </w:rPr>
        <w:t xml:space="preserve"> </w:t>
      </w:r>
    </w:p>
    <w:p w14:paraId="75143FC3" w14:textId="735052A4" w:rsidR="004D7930" w:rsidRDefault="00072118" w:rsidP="00625DAA">
      <w:pPr>
        <w:spacing w:line="480" w:lineRule="auto"/>
      </w:pPr>
      <w:r w:rsidRPr="00072118">
        <w:rPr>
          <w:noProof/>
        </w:rPr>
        <w:t xml:space="preserve"> </w:t>
      </w:r>
      <w:r>
        <w:t>Figure</w:t>
      </w:r>
      <w:r w:rsidR="0047567D">
        <w:t xml:space="preserve"> </w:t>
      </w:r>
      <w:r w:rsidR="00344F1B">
        <w:t>6</w:t>
      </w:r>
      <w:r>
        <w:t>: Exampl</w:t>
      </w:r>
      <w:r w:rsidR="001E2C9C">
        <w:t>e of the banding pattern (IRI-ECHAM4f</w:t>
      </w:r>
      <w:r>
        <w:t>) found in the correlation plots of precipitation at all lead times, and example of negative precipitation correlation pattern</w:t>
      </w:r>
      <w:r w:rsidR="001E2C9C">
        <w:t xml:space="preserve"> (NCEP1</w:t>
      </w:r>
      <w:r w:rsidR="00497E2B">
        <w:t>)</w:t>
      </w:r>
      <w:r>
        <w:t xml:space="preserve"> generated by some models with a 6-month lead time.</w:t>
      </w:r>
      <w:r w:rsidR="001D6475">
        <w:t xml:space="preserve"> </w:t>
      </w:r>
    </w:p>
    <w:p w14:paraId="1792F91C" w14:textId="77777777" w:rsidR="00D16EF5" w:rsidRDefault="00D16EF5" w:rsidP="00625DAA">
      <w:pPr>
        <w:spacing w:line="480" w:lineRule="auto"/>
      </w:pPr>
    </w:p>
    <w:p w14:paraId="64EA7251" w14:textId="77777777" w:rsidR="00D16EF5" w:rsidRDefault="00D16EF5" w:rsidP="00625DAA">
      <w:pPr>
        <w:spacing w:line="480" w:lineRule="auto"/>
      </w:pPr>
    </w:p>
    <w:p w14:paraId="5B2217A8" w14:textId="77777777" w:rsidR="00D16EF5" w:rsidRDefault="00D16EF5" w:rsidP="00625DAA">
      <w:pPr>
        <w:spacing w:line="480" w:lineRule="auto"/>
      </w:pPr>
    </w:p>
    <w:p w14:paraId="1C805BB6" w14:textId="77777777" w:rsidR="00D16EF5" w:rsidRDefault="00D16EF5" w:rsidP="00625DAA">
      <w:pPr>
        <w:spacing w:line="480" w:lineRule="auto"/>
      </w:pPr>
    </w:p>
    <w:p w14:paraId="4865A1D9" w14:textId="77777777" w:rsidR="00D16EF5" w:rsidRDefault="00D16EF5" w:rsidP="00625DAA">
      <w:pPr>
        <w:spacing w:line="480" w:lineRule="auto"/>
      </w:pPr>
    </w:p>
    <w:p w14:paraId="2793F151" w14:textId="77777777" w:rsidR="00D16EF5" w:rsidRDefault="00D16EF5" w:rsidP="00625DAA">
      <w:pPr>
        <w:spacing w:line="480" w:lineRule="auto"/>
      </w:pPr>
    </w:p>
    <w:p w14:paraId="46E2E755" w14:textId="77777777" w:rsidR="00D16EF5" w:rsidRDefault="00D16EF5" w:rsidP="00625DAA">
      <w:pPr>
        <w:spacing w:line="480" w:lineRule="auto"/>
      </w:pPr>
    </w:p>
    <w:p w14:paraId="178F754B" w14:textId="77777777" w:rsidR="00D16EF5" w:rsidRDefault="00D16EF5" w:rsidP="00625DAA">
      <w:pPr>
        <w:spacing w:line="480" w:lineRule="auto"/>
      </w:pPr>
    </w:p>
    <w:p w14:paraId="43A580EE" w14:textId="77777777" w:rsidR="00D16EF5" w:rsidRDefault="00D16EF5" w:rsidP="00625DAA">
      <w:pPr>
        <w:spacing w:line="480" w:lineRule="auto"/>
      </w:pPr>
    </w:p>
    <w:p w14:paraId="23644EB9" w14:textId="77777777" w:rsidR="00D16EF5" w:rsidRDefault="00D16EF5" w:rsidP="00625DAA">
      <w:pPr>
        <w:spacing w:line="480" w:lineRule="auto"/>
      </w:pPr>
    </w:p>
    <w:p w14:paraId="25BE1C49" w14:textId="2E09E954" w:rsidR="00344F1B" w:rsidRPr="003D727D" w:rsidRDefault="00344F1B" w:rsidP="00344F1B">
      <w:pPr>
        <w:rPr>
          <w:rFonts w:ascii="Times New Roman" w:hAnsi="Times New Roman" w:cs="Times New Roman"/>
          <w:sz w:val="28"/>
          <w:szCs w:val="28"/>
          <w:u w:val="single"/>
        </w:rPr>
      </w:pPr>
      <w:r>
        <w:rPr>
          <w:b/>
        </w:rPr>
        <w:lastRenderedPageBreak/>
        <w:t xml:space="preserve">                                               </w:t>
      </w:r>
      <w:r w:rsidRPr="003D727D">
        <w:rPr>
          <w:rFonts w:ascii="Times New Roman" w:hAnsi="Times New Roman" w:cs="Times New Roman"/>
          <w:sz w:val="28"/>
          <w:szCs w:val="28"/>
          <w:u w:val="single"/>
        </w:rPr>
        <w:t>A</w:t>
      </w:r>
      <w:r w:rsidRPr="003D727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3D727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3D727D">
        <w:rPr>
          <w:rFonts w:ascii="Times New Roman" w:hAnsi="Times New Roman" w:cs="Times New Roman"/>
          <w:sz w:val="28"/>
          <w:szCs w:val="28"/>
        </w:rPr>
        <w:t xml:space="preserve">    </w:t>
      </w:r>
      <w:r w:rsidRPr="003D727D">
        <w:rPr>
          <w:rFonts w:ascii="Times New Roman" w:hAnsi="Times New Roman" w:cs="Times New Roman"/>
          <w:sz w:val="28"/>
          <w:szCs w:val="28"/>
          <w:u w:val="single"/>
        </w:rPr>
        <w:t>B</w:t>
      </w:r>
    </w:p>
    <w:p w14:paraId="094FE7FA" w14:textId="4D49046C" w:rsidR="00344F1B" w:rsidRDefault="005C7CF7" w:rsidP="00344F1B">
      <w:pPr>
        <w:spacing w:line="480" w:lineRule="auto"/>
        <w:rPr>
          <w:rFonts w:ascii="Times New Roman" w:hAnsi="Times New Roman" w:cs="Times New Roman"/>
        </w:rPr>
      </w:pPr>
      <w:r w:rsidRPr="005C7CF7">
        <w:rPr>
          <w:rFonts w:ascii="Times New Roman" w:hAnsi="Times New Roman" w:cs="Times New Roman"/>
          <w:noProof/>
        </w:rPr>
        <mc:AlternateContent>
          <mc:Choice Requires="wpg">
            <w:drawing>
              <wp:anchor distT="0" distB="0" distL="114300" distR="114300" simplePos="0" relativeHeight="251656192" behindDoc="0" locked="0" layoutInCell="1" allowOverlap="1" wp14:anchorId="00763EA9" wp14:editId="28EBCE65">
                <wp:simplePos x="0" y="0"/>
                <wp:positionH relativeFrom="column">
                  <wp:posOffset>531628</wp:posOffset>
                </wp:positionH>
                <wp:positionV relativeFrom="page">
                  <wp:posOffset>1138865</wp:posOffset>
                </wp:positionV>
                <wp:extent cx="4398264" cy="5029200"/>
                <wp:effectExtent l="0" t="0" r="2540" b="0"/>
                <wp:wrapNone/>
                <wp:docPr id="51"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98264" cy="5029200"/>
                          <a:chOff x="0" y="0"/>
                          <a:chExt cx="7217396" cy="8246844"/>
                        </a:xfrm>
                      </wpg:grpSpPr>
                      <wpg:grpSp>
                        <wpg:cNvPr id="62" name="Group 62"/>
                        <wpg:cNvGrpSpPr>
                          <a:grpSpLocks noChangeAspect="1"/>
                        </wpg:cNvGrpSpPr>
                        <wpg:grpSpPr>
                          <a:xfrm>
                            <a:off x="0" y="0"/>
                            <a:ext cx="3657600" cy="8229600"/>
                            <a:chOff x="0" y="0"/>
                            <a:chExt cx="5333333" cy="12000000"/>
                          </a:xfrm>
                        </wpg:grpSpPr>
                        <pic:pic xmlns:pic="http://schemas.openxmlformats.org/drawingml/2006/picture">
                          <pic:nvPicPr>
                            <pic:cNvPr id="63" name="Picture 6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pic:pic xmlns:pic="http://schemas.openxmlformats.org/drawingml/2006/picture">
                          <pic:nvPicPr>
                            <pic:cNvPr id="192" name="Picture 19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4000000"/>
                              <a:ext cx="5333333" cy="4000000"/>
                            </a:xfrm>
                            <a:prstGeom prst="rect">
                              <a:avLst/>
                            </a:prstGeom>
                          </pic:spPr>
                        </pic:pic>
                        <pic:pic xmlns:pic="http://schemas.openxmlformats.org/drawingml/2006/picture">
                          <pic:nvPicPr>
                            <pic:cNvPr id="195" name="Picture 19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8000000"/>
                              <a:ext cx="5333333" cy="4000000"/>
                            </a:xfrm>
                            <a:prstGeom prst="rect">
                              <a:avLst/>
                            </a:prstGeom>
                          </pic:spPr>
                        </pic:pic>
                      </wpg:grpSp>
                      <pic:pic xmlns:pic="http://schemas.openxmlformats.org/drawingml/2006/picture">
                        <pic:nvPicPr>
                          <pic:cNvPr id="196" name="Picture 19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559796" y="0"/>
                            <a:ext cx="3657600" cy="2743200"/>
                          </a:xfrm>
                          <a:prstGeom prst="rect">
                            <a:avLst/>
                          </a:prstGeom>
                        </pic:spPr>
                      </pic:pic>
                      <pic:pic xmlns:pic="http://schemas.openxmlformats.org/drawingml/2006/picture">
                        <pic:nvPicPr>
                          <pic:cNvPr id="197" name="Picture 19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554048" y="2751822"/>
                            <a:ext cx="3657600" cy="2743200"/>
                          </a:xfrm>
                          <a:prstGeom prst="rect">
                            <a:avLst/>
                          </a:prstGeom>
                        </pic:spPr>
                      </pic:pic>
                      <pic:pic xmlns:pic="http://schemas.openxmlformats.org/drawingml/2006/picture">
                        <pic:nvPicPr>
                          <pic:cNvPr id="198" name="Picture 19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554048" y="5503644"/>
                            <a:ext cx="3657600" cy="2743200"/>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602D7BD3" id="Group 18" o:spid="_x0000_s1026" style="position:absolute;margin-left:41.85pt;margin-top:89.65pt;width:346.3pt;height:396pt;z-index:251656192;mso-position-vertical-relative:page;mso-width-relative:margin;mso-height-relative:margin" coordsize="72173,82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">
                <o:lock v:ext="edit" aspectratio="t"/>
                <v:group id="Group 62" o:spid="_x0000_s1027" style="position:absolute;width:36576;height:82296" coordsize="53333,1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o:lock v:ext="edit" aspectratio="t"/>
                  <v:shape id="Picture 63" o:spid="_x0000_s1028" type="#_x0000_t75" style="position:absolute;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pkXzBAAAA2wAAAA8AAABkcnMvZG93bnJldi54bWxEj9GKwjAURN+F/YdwF/ZNU10Q7RpFlhUL&#10;Poh1P+DSXNtic1OS2Na/N4Lg4zAzZ5jVZjCN6Mj52rKC6SQBQVxYXXOp4P+8Gy9A+ICssbFMCu7k&#10;YbP+GK0w1bbnE3V5KEWEsE9RQRVCm0rpi4oM+oltiaN3sc5giNKVUjvsI9w0cpYkc2mw5rhQYUu/&#10;FRXX/GYU2P2xcFmG+4P760/tOe/8ciaV+voctj8gAg3hHX61M61g/g3PL/E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GpkXzBAAAA2wAAAA8AAAAAAAAAAAAAAAAAnwIA&#10;AGRycy9kb3ducmV2LnhtbFBLBQYAAAAABAAEAPcAAACNAwAAAAA=&#10;">
                    <v:imagedata r:id="rId46" o:title=""/>
                    <v:path arrowok="t"/>
                  </v:shape>
                  <v:shape id="Picture 192" o:spid="_x0000_s1029" type="#_x0000_t75" style="position:absolute;top:40000;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403/BAAAA3AAAAA8AAABkcnMvZG93bnJldi54bWxET81qAjEQvgt9hzAFb25WD9WuRilFoSCl&#10;qH2AcTNuVjeTJYm69elNQfA2H9/vzBadbcSFfKgdKxhmOQji0umaKwW/u9VgAiJEZI2NY1LwRwEW&#10;85feDAvtrryhyzZWIoVwKFCBibEtpAylIYshcy1x4g7OW4wJ+kpqj9cUbhs5yvM3abHm1GCwpU9D&#10;5Wl7tgp+TpvzUecBx37pv4dG39Zyf1Oq/9p9TEFE6uJT/HB/6TT/fQT/z6QL5Pw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d403/BAAAA3AAAAA8AAAAAAAAAAAAAAAAAnwIA&#10;AGRycy9kb3ducmV2LnhtbFBLBQYAAAAABAAEAPcAAACNAwAAAAA=&#10;">
                    <v:imagedata r:id="rId47" o:title=""/>
                    <v:path arrowok="t"/>
                  </v:shape>
                  <v:shape id="Picture 195" o:spid="_x0000_s1030" type="#_x0000_t75" style="position:absolute;top:80000;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anDLBAAAA3AAAAA8AAABkcnMvZG93bnJldi54bWxET99rwjAQfh/4P4QT9jZTBYdWo4yCIPgy&#10;q74fza3pllxqk2r33y8Dwbf7+H7eejs4K27UhcazgukkA0Fced1wreB82r0tQISIrNF6JgW/FGC7&#10;Gb2sMdf+zke6lbEWKYRDjgpMjG0uZagMOQwT3xIn7st3DmOCXS11h/cU7qycZdm7dNhwajDYUmGo&#10;+il7p6D/tpfPWJT7wl6Ppt8d7KE/X5R6HQ8fKxCRhvgUP9x7neYv5/D/TLpAb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tanDLBAAAA3AAAAA8AAAAAAAAAAAAAAAAAnwIA&#10;AGRycy9kb3ducmV2LnhtbFBLBQYAAAAABAAEAPcAAACNAwAAAAA=&#10;">
                    <v:imagedata r:id="rId48" o:title=""/>
                    <v:path arrowok="t"/>
                  </v:shape>
                </v:group>
                <v:shape id="Picture 196" o:spid="_x0000_s1031" type="#_x0000_t75" style="position:absolute;left:35597;width:36576;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ATQHDAAAA3AAAAA8AAABkcnMvZG93bnJldi54bWxET0uLwjAQvgv7H8Is7E1TFUSrUURY9LAH&#10;H2Vhb0MztnWbSUmiVn+9EQRv8/E9Z7ZoTS0u5HxlWUG/l4Agzq2uuFCQHb67YxA+IGusLZOCG3lY&#10;zD86M0y1vfKOLvtQiBjCPkUFZQhNKqXPSzLoe7YhjtzROoMhQldI7fAaw00tB0kykgYrjg0lNrQq&#10;Kf/fn42CyeD8c8yWv5vV/eS2f3UY9qtsrdTXZ7ucggjUhrf45d7oOH8ygucz8QI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oBNAcMAAADcAAAADwAAAAAAAAAAAAAAAACf&#10;AgAAZHJzL2Rvd25yZXYueG1sUEsFBgAAAAAEAAQA9wAAAI8DAAAAAA==&#10;">
                  <v:imagedata r:id="rId49" o:title=""/>
                  <v:path arrowok="t"/>
                </v:shape>
                <v:shape id="Picture 197" o:spid="_x0000_s1032" type="#_x0000_t75" style="position:absolute;left:35540;top:27518;width:36576;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3jNnDAAAA3AAAAA8AAABkcnMvZG93bnJldi54bWxET0trwkAQvhf6H5YpeKsbS+wjdQ1FEBQK&#10;YqoHb0N2zEazsyG7mvjvu0Kht/n4njPLB9uIK3W+dqxgMk5AEJdO11wp2P0sn99B+ICssXFMCm7k&#10;IZ8/Psww067nLV2LUIkYwj5DBSaENpPSl4Ys+rFriSN3dJ3FEGFXSd1hH8NtI1+S5FVarDk2GGxp&#10;Yag8FxerIKX9+rBb99uNOaW9W7q6+p4WSo2ehq9PEIGG8C/+c690nP/xBvdn4gVy/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eM2cMAAADcAAAADwAAAAAAAAAAAAAAAACf&#10;AgAAZHJzL2Rvd25yZXYueG1sUEsFBgAAAAAEAAQA9wAAAI8DAAAAAA==&#10;">
                  <v:imagedata r:id="rId50" o:title=""/>
                  <v:path arrowok="t"/>
                </v:shape>
                <v:shape id="Picture 198" o:spid="_x0000_s1033" type="#_x0000_t75" style="position:absolute;left:35540;top:55036;width:36576;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uzbHAAAA3AAAAA8AAABkcnMvZG93bnJldi54bWxEj81uwkAMhO+VeIeVkXorm3BAbcqCQhCi&#10;By4F1J+blXWTiKw3yi4kvH19qNSbrRnPfF6uR9eqG/Wh8WwgnSWgiEtvG64MnE+7p2dQISJbbD2T&#10;gTsFWK8mD0vMrB/4nW7HWCkJ4ZChgTrGLtM6lDU5DDPfEYv243uHUda+0rbHQcJdq+dJstAOG5aG&#10;Gjsqaiovx6szcM335+FSbD7Tw/ar+J4v0k3+sTPmcTrmr6AijfHf/Hf9ZgX/RWjlGZlAr3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JKuzbHAAAA3AAAAA8AAAAAAAAAAAAA&#10;AAAAnwIAAGRycy9kb3ducmV2LnhtbFBLBQYAAAAABAAEAPcAAACTAwAAAAA=&#10;">
                  <v:imagedata r:id="rId51" o:title=""/>
                  <v:path arrowok="t"/>
                </v:shape>
                <w10:wrap anchory="page"/>
              </v:group>
            </w:pict>
          </mc:Fallback>
        </mc:AlternateContent>
      </w:r>
    </w:p>
    <w:p w14:paraId="598311EC" w14:textId="77777777" w:rsidR="00344F1B" w:rsidRDefault="00344F1B" w:rsidP="00344F1B">
      <w:pPr>
        <w:spacing w:line="480" w:lineRule="auto"/>
        <w:rPr>
          <w:rFonts w:ascii="Times New Roman" w:hAnsi="Times New Roman" w:cs="Times New Roman"/>
        </w:rPr>
      </w:pPr>
    </w:p>
    <w:p w14:paraId="14537C1B" w14:textId="77777777" w:rsidR="00344F1B" w:rsidRDefault="00344F1B" w:rsidP="00344F1B">
      <w:pPr>
        <w:spacing w:line="480" w:lineRule="auto"/>
        <w:rPr>
          <w:rFonts w:ascii="Times New Roman" w:hAnsi="Times New Roman" w:cs="Times New Roman"/>
        </w:rPr>
      </w:pPr>
    </w:p>
    <w:p w14:paraId="61CCC477" w14:textId="77777777" w:rsidR="00344F1B" w:rsidRDefault="00344F1B" w:rsidP="00344F1B">
      <w:pPr>
        <w:spacing w:line="480" w:lineRule="auto"/>
        <w:rPr>
          <w:rFonts w:ascii="Times New Roman" w:hAnsi="Times New Roman" w:cs="Times New Roman"/>
        </w:rPr>
      </w:pPr>
    </w:p>
    <w:p w14:paraId="0799ECF7" w14:textId="77777777" w:rsidR="00344F1B" w:rsidRDefault="00344F1B" w:rsidP="00344F1B">
      <w:pPr>
        <w:spacing w:line="480" w:lineRule="auto"/>
        <w:rPr>
          <w:rFonts w:ascii="Times New Roman" w:hAnsi="Times New Roman" w:cs="Times New Roman"/>
        </w:rPr>
      </w:pPr>
    </w:p>
    <w:p w14:paraId="37246A24" w14:textId="77777777" w:rsidR="00344F1B" w:rsidRDefault="00344F1B" w:rsidP="00344F1B">
      <w:pPr>
        <w:spacing w:line="480" w:lineRule="auto"/>
        <w:rPr>
          <w:rFonts w:ascii="Times New Roman" w:hAnsi="Times New Roman" w:cs="Times New Roman"/>
        </w:rPr>
      </w:pPr>
    </w:p>
    <w:p w14:paraId="0B08B994" w14:textId="77777777" w:rsidR="00344F1B" w:rsidRDefault="00344F1B" w:rsidP="00344F1B">
      <w:pPr>
        <w:spacing w:line="480" w:lineRule="auto"/>
        <w:rPr>
          <w:rFonts w:ascii="Times New Roman" w:hAnsi="Times New Roman" w:cs="Times New Roman"/>
        </w:rPr>
      </w:pPr>
    </w:p>
    <w:p w14:paraId="68C415B7" w14:textId="77777777" w:rsidR="00344F1B" w:rsidRDefault="00344F1B" w:rsidP="00344F1B">
      <w:pPr>
        <w:spacing w:line="480" w:lineRule="auto"/>
        <w:rPr>
          <w:rFonts w:ascii="Times New Roman" w:hAnsi="Times New Roman" w:cs="Times New Roman"/>
        </w:rPr>
      </w:pPr>
    </w:p>
    <w:p w14:paraId="4581FB1A" w14:textId="77777777" w:rsidR="00344F1B" w:rsidRDefault="00344F1B" w:rsidP="00344F1B">
      <w:pPr>
        <w:spacing w:line="480" w:lineRule="auto"/>
        <w:rPr>
          <w:rFonts w:ascii="Times New Roman" w:hAnsi="Times New Roman" w:cs="Times New Roman"/>
        </w:rPr>
      </w:pPr>
    </w:p>
    <w:p w14:paraId="268AE452" w14:textId="77777777" w:rsidR="00344F1B" w:rsidRDefault="00344F1B" w:rsidP="00344F1B">
      <w:pPr>
        <w:spacing w:line="480" w:lineRule="auto"/>
        <w:rPr>
          <w:rFonts w:ascii="Times New Roman" w:hAnsi="Times New Roman" w:cs="Times New Roman"/>
        </w:rPr>
      </w:pPr>
    </w:p>
    <w:p w14:paraId="3965E964" w14:textId="77777777" w:rsidR="00344F1B" w:rsidRDefault="00344F1B" w:rsidP="00344F1B">
      <w:pPr>
        <w:spacing w:line="480" w:lineRule="auto"/>
        <w:rPr>
          <w:rFonts w:ascii="Times New Roman" w:hAnsi="Times New Roman" w:cs="Times New Roman"/>
        </w:rPr>
      </w:pPr>
    </w:p>
    <w:p w14:paraId="15B785BC" w14:textId="77777777" w:rsidR="00344F1B" w:rsidRDefault="00344F1B" w:rsidP="00344F1B">
      <w:pPr>
        <w:spacing w:line="480" w:lineRule="auto"/>
        <w:rPr>
          <w:rFonts w:ascii="Times New Roman" w:hAnsi="Times New Roman" w:cs="Times New Roman"/>
        </w:rPr>
      </w:pPr>
    </w:p>
    <w:p w14:paraId="3C92400F" w14:textId="77777777" w:rsidR="00344F1B" w:rsidRDefault="00344F1B" w:rsidP="00344F1B">
      <w:pPr>
        <w:spacing w:line="480" w:lineRule="auto"/>
        <w:rPr>
          <w:rFonts w:ascii="Times New Roman" w:hAnsi="Times New Roman" w:cs="Times New Roman"/>
        </w:rPr>
      </w:pPr>
    </w:p>
    <w:p w14:paraId="51B05338" w14:textId="77777777" w:rsidR="00344F1B" w:rsidRDefault="00344F1B" w:rsidP="00344F1B">
      <w:pPr>
        <w:spacing w:line="480" w:lineRule="auto"/>
        <w:rPr>
          <w:rFonts w:ascii="Times New Roman" w:hAnsi="Times New Roman" w:cs="Times New Roman"/>
        </w:rPr>
      </w:pPr>
    </w:p>
    <w:p w14:paraId="74756807" w14:textId="77777777" w:rsidR="00344F1B" w:rsidRDefault="00344F1B" w:rsidP="00344F1B">
      <w:pPr>
        <w:spacing w:line="480" w:lineRule="auto"/>
        <w:rPr>
          <w:rFonts w:ascii="Times New Roman" w:hAnsi="Times New Roman" w:cs="Times New Roman"/>
        </w:rPr>
      </w:pPr>
    </w:p>
    <w:p w14:paraId="3B5EF88B" w14:textId="16F7F009" w:rsidR="00D16EF5" w:rsidRPr="00344F1B" w:rsidRDefault="00344F1B" w:rsidP="00625DAA">
      <w:pPr>
        <w:spacing w:line="480" w:lineRule="auto"/>
        <w:rPr>
          <w:rFonts w:ascii="Times New Roman" w:hAnsi="Times New Roman" w:cs="Times New Roman"/>
          <w:b/>
        </w:rPr>
      </w:pPr>
      <w:r>
        <w:rPr>
          <w:rFonts w:ascii="Times New Roman" w:hAnsi="Times New Roman" w:cs="Times New Roman"/>
        </w:rPr>
        <w:t xml:space="preserve">Figure 7: A) </w:t>
      </w:r>
      <w:r>
        <w:t xml:space="preserve">Normalized histogram of the correlation between the North America region in all 133 individual NMME members and observations in blue. Normalized histogram of correlation between 10,000 randomly selected North America sized (60°x60°) regions and observations in red. </w:t>
      </w:r>
      <w:r>
        <w:rPr>
          <w:rFonts w:ascii="Times New Roman" w:hAnsi="Times New Roman" w:cs="Times New Roman"/>
        </w:rPr>
        <w:t xml:space="preserve">B) </w:t>
      </w:r>
      <w:r>
        <w:t xml:space="preserve">as A) for the South Eastern US and South Easten US sized region (20°x20°). </w:t>
      </w:r>
    </w:p>
    <w:p w14:paraId="06B9E8AB" w14:textId="2F2BB96D" w:rsidR="00344F1B" w:rsidRDefault="00344F1B" w:rsidP="00625DAA">
      <w:pPr>
        <w:spacing w:line="480" w:lineRule="auto"/>
      </w:pPr>
    </w:p>
    <w:p w14:paraId="07BE7841" w14:textId="6EAA3273" w:rsidR="00344F1B" w:rsidRDefault="00344F1B">
      <w:r>
        <w:br w:type="page"/>
      </w:r>
    </w:p>
    <w:p w14:paraId="3E1D9E26" w14:textId="77777777" w:rsidR="00344F1B" w:rsidRDefault="00344F1B" w:rsidP="00344F1B">
      <w:pPr>
        <w:rPr>
          <w:b/>
        </w:rPr>
      </w:pPr>
    </w:p>
    <w:p w14:paraId="1148F4F2" w14:textId="77777777" w:rsidR="00344F1B" w:rsidRDefault="00344F1B" w:rsidP="00344F1B">
      <w:pPr>
        <w:rPr>
          <w:b/>
        </w:rPr>
      </w:pPr>
      <w:r>
        <w:rPr>
          <w:b/>
          <w:noProof/>
        </w:rPr>
        <mc:AlternateContent>
          <mc:Choice Requires="wpg">
            <w:drawing>
              <wp:anchor distT="0" distB="0" distL="114300" distR="114300" simplePos="0" relativeHeight="251666944" behindDoc="0" locked="0" layoutInCell="1" allowOverlap="1" wp14:anchorId="69CD0B17" wp14:editId="7959C604">
                <wp:simplePos x="0" y="0"/>
                <wp:positionH relativeFrom="column">
                  <wp:posOffset>507670</wp:posOffset>
                </wp:positionH>
                <wp:positionV relativeFrom="paragraph">
                  <wp:posOffset>0</wp:posOffset>
                </wp:positionV>
                <wp:extent cx="5310645" cy="5938033"/>
                <wp:effectExtent l="0" t="0" r="4445" b="5715"/>
                <wp:wrapNone/>
                <wp:docPr id="1" name="Group 1"/>
                <wp:cNvGraphicFramePr/>
                <a:graphic xmlns:a="http://schemas.openxmlformats.org/drawingml/2006/main">
                  <a:graphicData uri="http://schemas.microsoft.com/office/word/2010/wordprocessingGroup">
                    <wpg:wgp>
                      <wpg:cNvGrpSpPr/>
                      <wpg:grpSpPr>
                        <a:xfrm>
                          <a:off x="0" y="0"/>
                          <a:ext cx="5310645" cy="5938033"/>
                          <a:chOff x="0" y="0"/>
                          <a:chExt cx="5310645" cy="5938033"/>
                        </a:xfrm>
                      </wpg:grpSpPr>
                      <pic:pic xmlns:pic="http://schemas.openxmlformats.org/drawingml/2006/picture">
                        <pic:nvPicPr>
                          <pic:cNvPr id="2" name="Picture 1"/>
                          <pic:cNvPicPr>
                            <a:picLocks noChangeAspect="1"/>
                          </pic:cNvPicPr>
                        </pic:nvPicPr>
                        <pic:blipFill rotWithShape="1">
                          <a:blip r:embed="rId52">
                            <a:extLst>
                              <a:ext uri="{28A0092B-C50C-407E-A947-70E740481C1C}">
                                <a14:useLocalDpi xmlns:a14="http://schemas.microsoft.com/office/drawing/2010/main" val="0"/>
                              </a:ext>
                            </a:extLst>
                          </a:blip>
                          <a:srcRect l="21312" t="9938" r="16625" b="16000"/>
                          <a:stretch/>
                        </pic:blipFill>
                        <pic:spPr>
                          <a:xfrm>
                            <a:off x="11875" y="0"/>
                            <a:ext cx="2377440" cy="2836545"/>
                          </a:xfrm>
                          <a:prstGeom prst="rect">
                            <a:avLst/>
                          </a:prstGeom>
                        </pic:spPr>
                      </pic:pic>
                      <pic:pic xmlns:pic="http://schemas.openxmlformats.org/drawingml/2006/picture">
                        <pic:nvPicPr>
                          <pic:cNvPr id="3" name="Picture 2"/>
                          <pic:cNvPicPr>
                            <a:picLocks noChangeAspect="1"/>
                          </pic:cNvPicPr>
                        </pic:nvPicPr>
                        <pic:blipFill rotWithShape="1">
                          <a:blip r:embed="rId53">
                            <a:extLst>
                              <a:ext uri="{28A0092B-C50C-407E-A947-70E740481C1C}">
                                <a14:useLocalDpi xmlns:a14="http://schemas.microsoft.com/office/drawing/2010/main" val="0"/>
                              </a:ext>
                            </a:extLst>
                          </a:blip>
                          <a:srcRect l="21500" t="9750" r="16812" b="16187"/>
                          <a:stretch/>
                        </pic:blipFill>
                        <pic:spPr>
                          <a:xfrm>
                            <a:off x="2933205" y="11875"/>
                            <a:ext cx="2377440" cy="2854325"/>
                          </a:xfrm>
                          <a:prstGeom prst="rect">
                            <a:avLst/>
                          </a:prstGeom>
                        </pic:spPr>
                      </pic:pic>
                      <pic:pic xmlns:pic="http://schemas.openxmlformats.org/drawingml/2006/picture">
                        <pic:nvPicPr>
                          <pic:cNvPr id="4" name="Picture 3"/>
                          <pic:cNvPicPr>
                            <a:picLocks noChangeAspect="1"/>
                          </pic:cNvPicPr>
                        </pic:nvPicPr>
                        <pic:blipFill rotWithShape="1">
                          <a:blip r:embed="rId54">
                            <a:extLst>
                              <a:ext uri="{28A0092B-C50C-407E-A947-70E740481C1C}">
                                <a14:useLocalDpi xmlns:a14="http://schemas.microsoft.com/office/drawing/2010/main" val="0"/>
                              </a:ext>
                            </a:extLst>
                          </a:blip>
                          <a:srcRect l="21500" t="9594" r="17187" b="15969"/>
                          <a:stretch/>
                        </pic:blipFill>
                        <pic:spPr>
                          <a:xfrm>
                            <a:off x="0" y="3051958"/>
                            <a:ext cx="2377440" cy="2886075"/>
                          </a:xfrm>
                          <a:prstGeom prst="rect">
                            <a:avLst/>
                          </a:prstGeom>
                        </pic:spPr>
                      </pic:pic>
                      <pic:pic xmlns:pic="http://schemas.openxmlformats.org/drawingml/2006/picture">
                        <pic:nvPicPr>
                          <pic:cNvPr id="5" name="Picture 4"/>
                          <pic:cNvPicPr>
                            <a:picLocks noChangeAspect="1"/>
                          </pic:cNvPicPr>
                        </pic:nvPicPr>
                        <pic:blipFill rotWithShape="1">
                          <a:blip r:embed="rId55">
                            <a:extLst>
                              <a:ext uri="{28A0092B-C50C-407E-A947-70E740481C1C}">
                                <a14:useLocalDpi xmlns:a14="http://schemas.microsoft.com/office/drawing/2010/main" val="0"/>
                              </a:ext>
                            </a:extLst>
                          </a:blip>
                          <a:srcRect l="21500" t="9969" r="16625" b="16156"/>
                          <a:stretch/>
                        </pic:blipFill>
                        <pic:spPr>
                          <a:xfrm>
                            <a:off x="2909455" y="3051958"/>
                            <a:ext cx="2377440" cy="2838450"/>
                          </a:xfrm>
                          <a:prstGeom prst="rect">
                            <a:avLst/>
                          </a:prstGeom>
                        </pic:spPr>
                      </pic:pic>
                    </wpg:wgp>
                  </a:graphicData>
                </a:graphic>
              </wp:anchor>
            </w:drawing>
          </mc:Choice>
          <mc:Fallback xmlns:w15="http://schemas.microsoft.com/office/word/2012/wordml">
            <w:pict>
              <v:group w14:anchorId="2E18F207" id="Group 1" o:spid="_x0000_s1026" style="position:absolute;margin-left:39.95pt;margin-top:0;width:418.15pt;height:467.55pt;z-index:251666944" coordsize="53106,59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">
                <v:shape id="Picture 1" o:spid="_x0000_s1027" type="#_x0000_t75" style="position:absolute;left:118;width:23775;height:28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pOPzBAAAA2gAAAA8AAABkcnMvZG93bnJldi54bWxEj0trAjEUhfcF/0O4Qnc1o2Apo1FELUi7&#10;6iiIu8vkOjOY3AxJOo9/3xQKXR7O4+Ost4M1oiMfGscK5rMMBHHpdMOVgsv5/eUNRIjIGo1jUjBS&#10;gO1m8rTGXLuev6grYiXSCIccFdQxtrmUoazJYpi5ljh5d+ctxiR9JbXHPo1bIxdZ9iotNpwINba0&#10;r6l8FN82cT+6ozGHz7Asbw8/8rWwth+Vep4OuxWISEP8D/+1T1rBAn6vpBsgN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rpOPzBAAAA2gAAAA8AAAAAAAAAAAAAAAAAnwIA&#10;AGRycy9kb3ducmV2LnhtbFBLBQYAAAAABAAEAPcAAACNAwAAAAA=&#10;">
                  <v:imagedata r:id="rId56" o:title="" croptop="6513f" cropbottom="10486f" cropleft="13967f" cropright="10895f"/>
                  <v:path arrowok="t"/>
                </v:shape>
                <v:shape id="Picture 2" o:spid="_x0000_s1028" type="#_x0000_t75" style="position:absolute;left:29332;top:118;width:23774;height:28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RZu3FAAAA2gAAAA8AAABkcnMvZG93bnJldi54bWxEj09rwkAUxO+C32F5gpeiGy34J80qIhQs&#10;PdiqB4+P7GsSkn0bdrcm7afvCgWPw8z8hsm2vWnEjZyvLCuYTRMQxLnVFRcKLufXyQqED8gaG8uk&#10;4Ic8bDfDQYapth1/0u0UChEh7FNUUIbQplL6vCSDfmpb4uh9WWcwROkKqR12EW4aOU+ShTRYcVwo&#10;saV9SXl9+jYKlvv6ejxc1h19vP8mi7fgnorVUqnxqN+9gAjUh0f4v33QCp7hfiXeAL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UWbtxQAAANoAAAAPAAAAAAAAAAAAAAAA&#10;AJ8CAABkcnMvZG93bnJldi54bWxQSwUGAAAAAAQABAD3AAAAkQMAAAAA&#10;">
                  <v:imagedata r:id="rId57" o:title="" croptop="6390f" cropbottom="10608f" cropleft="14090f" cropright="11018f"/>
                  <v:path arrowok="t"/>
                </v:shape>
                <v:shape id="Picture 3" o:spid="_x0000_s1029" type="#_x0000_t75" style="position:absolute;top:30519;width:23774;height:28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7li/AAAAA2gAAAA8AAABkcnMvZG93bnJldi54bWxEj0GLwjAUhO+C/yE8YW+aKotINYoIggcR&#10;tnrx9myebbV5qUnU+u83guBxmJlvmNmiNbV4kPOVZQXDQQKCOLe64kLBYb/uT0D4gKyxtkwKXuRh&#10;Me92Zphq++Q/emShEBHCPkUFZQhNKqXPSzLoB7Yhjt7ZOoMhSldI7fAZ4aaWoyQZS4MVx4USG1qV&#10;lF+zu1FgtvJ6O13aQ34s/A6bY3YbuZdSP712OQURqA3f8Ke90Qp+4X0l3gA5/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fuWL8AAAADaAAAADwAAAAAAAAAAAAAAAACfAgAA&#10;ZHJzL2Rvd25yZXYueG1sUEsFBgAAAAAEAAQA9wAAAIwDAAAAAA==&#10;">
                  <v:imagedata r:id="rId58" o:title="" croptop="6288f" cropbottom="10465f" cropleft="14090f" cropright="11264f"/>
                  <v:path arrowok="t"/>
                </v:shape>
                <v:shape id="Picture 4" o:spid="_x0000_s1030" type="#_x0000_t75" style="position:absolute;left:29094;top:30519;width:23774;height:28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Q+A7EAAAA2gAAAA8AAABkcnMvZG93bnJldi54bWxEj09rAjEUxO+FfofwCt66WQVFVqMU/0B7&#10;EKwWen1uXnfTbl7CJnW3fnpTEDwOM/MbZr7sbSPO1AbjWMEwy0EQl04brhR8HLfPUxAhImtsHJOC&#10;PwqwXDw+zLHQruN3Oh9iJRKEQ4EK6hh9IWUoa7IYMueJk/flWosxybaSusUuwW0jR3k+kRYNp4Ua&#10;Pa1qKn8Ov1bBZlMG/3162032621njPafF+mVGjz1LzMQkfp4D9/ar1rBGP6vpBsgF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KQ+A7EAAAA2gAAAA8AAAAAAAAAAAAAAAAA&#10;nwIAAGRycy9kb3ducmV2LnhtbFBLBQYAAAAABAAEAPcAAACQAwAAAAA=&#10;">
                  <v:imagedata r:id="rId59" o:title="" croptop="6533f" cropbottom="10588f" cropleft="14090f" cropright="10895f"/>
                  <v:path arrowok="t"/>
                </v:shape>
              </v:group>
            </w:pict>
          </mc:Fallback>
        </mc:AlternateContent>
      </w:r>
    </w:p>
    <w:p w14:paraId="36E992EC" w14:textId="77777777" w:rsidR="00344F1B" w:rsidRDefault="00344F1B" w:rsidP="00344F1B">
      <w:pPr>
        <w:rPr>
          <w:b/>
        </w:rPr>
      </w:pPr>
    </w:p>
    <w:p w14:paraId="39B64B9D" w14:textId="77777777" w:rsidR="00344F1B" w:rsidRDefault="00344F1B" w:rsidP="00344F1B">
      <w:pPr>
        <w:rPr>
          <w:b/>
        </w:rPr>
      </w:pPr>
    </w:p>
    <w:p w14:paraId="217FA4BF" w14:textId="77777777" w:rsidR="00344F1B" w:rsidRDefault="00344F1B" w:rsidP="00344F1B">
      <w:pPr>
        <w:rPr>
          <w:b/>
        </w:rPr>
      </w:pPr>
    </w:p>
    <w:p w14:paraId="38DFFDA4" w14:textId="77777777" w:rsidR="00344F1B" w:rsidRDefault="00344F1B" w:rsidP="00344F1B">
      <w:pPr>
        <w:rPr>
          <w:b/>
        </w:rPr>
      </w:pPr>
    </w:p>
    <w:p w14:paraId="041256A5" w14:textId="77777777" w:rsidR="00344F1B" w:rsidRDefault="00344F1B" w:rsidP="00344F1B">
      <w:pPr>
        <w:rPr>
          <w:b/>
        </w:rPr>
      </w:pPr>
    </w:p>
    <w:p w14:paraId="4E92B828" w14:textId="77777777" w:rsidR="00344F1B" w:rsidRDefault="00344F1B" w:rsidP="00344F1B">
      <w:pPr>
        <w:rPr>
          <w:b/>
        </w:rPr>
      </w:pPr>
    </w:p>
    <w:p w14:paraId="6DAFA38E" w14:textId="77777777" w:rsidR="00344F1B" w:rsidRDefault="00344F1B" w:rsidP="00344F1B">
      <w:pPr>
        <w:rPr>
          <w:b/>
        </w:rPr>
      </w:pPr>
    </w:p>
    <w:p w14:paraId="0622744D" w14:textId="77777777" w:rsidR="00344F1B" w:rsidRDefault="00344F1B" w:rsidP="00344F1B">
      <w:pPr>
        <w:rPr>
          <w:b/>
        </w:rPr>
      </w:pPr>
    </w:p>
    <w:p w14:paraId="72D46F3C" w14:textId="77777777" w:rsidR="00344F1B" w:rsidRDefault="00344F1B" w:rsidP="00344F1B">
      <w:pPr>
        <w:rPr>
          <w:b/>
        </w:rPr>
      </w:pPr>
    </w:p>
    <w:p w14:paraId="5ABC32A7" w14:textId="77777777" w:rsidR="00344F1B" w:rsidRDefault="00344F1B" w:rsidP="00344F1B">
      <w:pPr>
        <w:rPr>
          <w:b/>
        </w:rPr>
      </w:pPr>
    </w:p>
    <w:p w14:paraId="00F01334" w14:textId="77777777" w:rsidR="00344F1B" w:rsidRDefault="00344F1B" w:rsidP="00344F1B">
      <w:pPr>
        <w:rPr>
          <w:b/>
        </w:rPr>
      </w:pPr>
    </w:p>
    <w:p w14:paraId="151D5FE6" w14:textId="77777777" w:rsidR="00344F1B" w:rsidRDefault="00344F1B" w:rsidP="00344F1B">
      <w:pPr>
        <w:rPr>
          <w:b/>
        </w:rPr>
      </w:pPr>
    </w:p>
    <w:p w14:paraId="22F4C244" w14:textId="77777777" w:rsidR="00344F1B" w:rsidRDefault="00344F1B" w:rsidP="00344F1B">
      <w:pPr>
        <w:rPr>
          <w:b/>
        </w:rPr>
      </w:pPr>
    </w:p>
    <w:p w14:paraId="22CD632A" w14:textId="77777777" w:rsidR="00344F1B" w:rsidRDefault="00344F1B" w:rsidP="00344F1B">
      <w:pPr>
        <w:rPr>
          <w:b/>
        </w:rPr>
      </w:pPr>
    </w:p>
    <w:p w14:paraId="3C6203C8" w14:textId="77777777" w:rsidR="00344F1B" w:rsidRDefault="00344F1B" w:rsidP="00344F1B">
      <w:pPr>
        <w:rPr>
          <w:b/>
        </w:rPr>
      </w:pPr>
    </w:p>
    <w:p w14:paraId="1737F6B9" w14:textId="77777777" w:rsidR="00344F1B" w:rsidRDefault="00344F1B" w:rsidP="00344F1B">
      <w:pPr>
        <w:rPr>
          <w:b/>
        </w:rPr>
      </w:pPr>
    </w:p>
    <w:p w14:paraId="5900D7F2" w14:textId="77777777" w:rsidR="00344F1B" w:rsidRDefault="00344F1B" w:rsidP="00344F1B">
      <w:pPr>
        <w:rPr>
          <w:b/>
        </w:rPr>
      </w:pPr>
    </w:p>
    <w:p w14:paraId="1069365C" w14:textId="77777777" w:rsidR="00344F1B" w:rsidRDefault="00344F1B" w:rsidP="00344F1B">
      <w:pPr>
        <w:rPr>
          <w:b/>
        </w:rPr>
      </w:pPr>
    </w:p>
    <w:p w14:paraId="2F5719ED" w14:textId="77777777" w:rsidR="00344F1B" w:rsidRDefault="00344F1B" w:rsidP="00344F1B">
      <w:pPr>
        <w:rPr>
          <w:b/>
        </w:rPr>
      </w:pPr>
    </w:p>
    <w:p w14:paraId="3B8A5CE9" w14:textId="77777777" w:rsidR="00344F1B" w:rsidRDefault="00344F1B" w:rsidP="00344F1B">
      <w:pPr>
        <w:rPr>
          <w:b/>
        </w:rPr>
      </w:pPr>
    </w:p>
    <w:p w14:paraId="461B18E2" w14:textId="77777777" w:rsidR="00344F1B" w:rsidRDefault="00344F1B" w:rsidP="00344F1B">
      <w:pPr>
        <w:rPr>
          <w:b/>
        </w:rPr>
      </w:pPr>
    </w:p>
    <w:p w14:paraId="18965F76" w14:textId="77777777" w:rsidR="00344F1B" w:rsidRDefault="00344F1B" w:rsidP="00344F1B">
      <w:pPr>
        <w:rPr>
          <w:b/>
        </w:rPr>
      </w:pPr>
    </w:p>
    <w:p w14:paraId="5BD8DEAC" w14:textId="77777777" w:rsidR="00344F1B" w:rsidRDefault="00344F1B" w:rsidP="00344F1B">
      <w:pPr>
        <w:rPr>
          <w:b/>
        </w:rPr>
      </w:pPr>
    </w:p>
    <w:p w14:paraId="29E35E27" w14:textId="77777777" w:rsidR="00344F1B" w:rsidRDefault="00344F1B" w:rsidP="00344F1B">
      <w:pPr>
        <w:rPr>
          <w:b/>
        </w:rPr>
      </w:pPr>
    </w:p>
    <w:p w14:paraId="129FC6B4" w14:textId="77777777" w:rsidR="00344F1B" w:rsidRDefault="00344F1B" w:rsidP="00344F1B">
      <w:pPr>
        <w:rPr>
          <w:b/>
        </w:rPr>
      </w:pPr>
    </w:p>
    <w:p w14:paraId="16969447" w14:textId="77777777" w:rsidR="00344F1B" w:rsidRDefault="00344F1B" w:rsidP="00344F1B">
      <w:pPr>
        <w:rPr>
          <w:b/>
        </w:rPr>
      </w:pPr>
    </w:p>
    <w:p w14:paraId="29C313B4" w14:textId="77777777" w:rsidR="00344F1B" w:rsidRDefault="00344F1B" w:rsidP="00344F1B">
      <w:pPr>
        <w:rPr>
          <w:b/>
        </w:rPr>
      </w:pPr>
    </w:p>
    <w:p w14:paraId="3BD7A4CD" w14:textId="77777777" w:rsidR="00344F1B" w:rsidRDefault="00344F1B" w:rsidP="00344F1B">
      <w:pPr>
        <w:rPr>
          <w:b/>
        </w:rPr>
      </w:pPr>
    </w:p>
    <w:p w14:paraId="5ADA2017" w14:textId="77777777" w:rsidR="00344F1B" w:rsidRDefault="00344F1B" w:rsidP="00344F1B">
      <w:pPr>
        <w:rPr>
          <w:b/>
        </w:rPr>
      </w:pPr>
    </w:p>
    <w:p w14:paraId="7D0E0777" w14:textId="77777777" w:rsidR="00344F1B" w:rsidRDefault="00344F1B" w:rsidP="00344F1B">
      <w:pPr>
        <w:rPr>
          <w:b/>
        </w:rPr>
      </w:pPr>
    </w:p>
    <w:p w14:paraId="1E415CC4" w14:textId="77777777" w:rsidR="00344F1B" w:rsidRDefault="00344F1B" w:rsidP="00344F1B">
      <w:pPr>
        <w:rPr>
          <w:b/>
        </w:rPr>
      </w:pPr>
    </w:p>
    <w:p w14:paraId="4C907A7C" w14:textId="77777777" w:rsidR="00344F1B" w:rsidRDefault="00344F1B" w:rsidP="00344F1B">
      <w:pPr>
        <w:rPr>
          <w:b/>
        </w:rPr>
      </w:pPr>
    </w:p>
    <w:p w14:paraId="5DB7B220" w14:textId="77777777" w:rsidR="00344F1B" w:rsidRDefault="00344F1B" w:rsidP="00344F1B">
      <w:pPr>
        <w:rPr>
          <w:b/>
        </w:rPr>
      </w:pPr>
    </w:p>
    <w:p w14:paraId="6B394F9D" w14:textId="77777777" w:rsidR="00344F1B" w:rsidRDefault="00344F1B" w:rsidP="00344F1B">
      <w:pPr>
        <w:rPr>
          <w:b/>
        </w:rPr>
      </w:pPr>
    </w:p>
    <w:p w14:paraId="10B019A6" w14:textId="77777777" w:rsidR="00344F1B" w:rsidRDefault="00344F1B" w:rsidP="00344F1B">
      <w:pPr>
        <w:rPr>
          <w:b/>
        </w:rPr>
      </w:pPr>
    </w:p>
    <w:p w14:paraId="4ED4A017" w14:textId="77777777" w:rsidR="00344F1B" w:rsidRPr="00BB2747" w:rsidRDefault="00344F1B" w:rsidP="00344F1B">
      <w:pPr>
        <w:rPr>
          <w:rFonts w:ascii="Times New Roman" w:hAnsi="Times New Roman" w:cs="Times New Roman"/>
        </w:rPr>
      </w:pPr>
    </w:p>
    <w:p w14:paraId="4E0E6154" w14:textId="3B45C369" w:rsidR="00344F1B" w:rsidRPr="00BB2747" w:rsidRDefault="00344F1B" w:rsidP="00344F1B">
      <w:pPr>
        <w:spacing w:line="480" w:lineRule="auto"/>
        <w:rPr>
          <w:rFonts w:ascii="Times New Roman" w:hAnsi="Times New Roman" w:cs="Times New Roman"/>
        </w:rPr>
      </w:pPr>
      <w:commentRangeStart w:id="137"/>
      <w:r>
        <w:rPr>
          <w:rFonts w:ascii="Times New Roman" w:hAnsi="Times New Roman" w:cs="Times New Roman"/>
        </w:rPr>
        <w:t>Figure 8</w:t>
      </w:r>
      <w:commentRangeEnd w:id="137"/>
      <w:r w:rsidR="000D486A">
        <w:rPr>
          <w:rStyle w:val="CommentReference"/>
        </w:rPr>
        <w:commentReference w:id="137"/>
      </w:r>
      <w:r>
        <w:rPr>
          <w:rFonts w:ascii="Times New Roman" w:hAnsi="Times New Roman" w:cs="Times New Roman"/>
        </w:rPr>
        <w:t xml:space="preserve">: </w:t>
      </w:r>
      <w:r w:rsidRPr="00BB2747">
        <w:rPr>
          <w:rFonts w:ascii="Times New Roman" w:hAnsi="Times New Roman" w:cs="Times New Roman"/>
        </w:rPr>
        <w:t xml:space="preserve">Linear precipitation trend over </w:t>
      </w:r>
      <w:r>
        <w:rPr>
          <w:rFonts w:ascii="Times New Roman" w:hAnsi="Times New Roman" w:cs="Times New Roman"/>
        </w:rPr>
        <w:t>Florida</w:t>
      </w:r>
      <w:r w:rsidRPr="00BB2747">
        <w:rPr>
          <w:rFonts w:ascii="Times New Roman" w:hAnsi="Times New Roman" w:cs="Times New Roman"/>
        </w:rPr>
        <w:t xml:space="preserve"> from 1982-2010 for observations and NMME 1-month, 3-month, and 6-month lead time ensemble means.</w:t>
      </w:r>
    </w:p>
    <w:p w14:paraId="18B8BE97" w14:textId="77777777" w:rsidR="00344F1B" w:rsidRPr="00BB2747" w:rsidRDefault="00344F1B" w:rsidP="00344F1B">
      <w:pPr>
        <w:rPr>
          <w:rFonts w:ascii="Times New Roman" w:hAnsi="Times New Roman" w:cs="Times New Roman"/>
        </w:rPr>
      </w:pPr>
    </w:p>
    <w:p w14:paraId="02746FFD" w14:textId="77777777" w:rsidR="00344F1B" w:rsidRDefault="00344F1B" w:rsidP="00344F1B">
      <w:pPr>
        <w:rPr>
          <w:b/>
        </w:rPr>
      </w:pPr>
    </w:p>
    <w:p w14:paraId="47F8FB2D" w14:textId="77777777" w:rsidR="00344F1B" w:rsidRDefault="00344F1B" w:rsidP="00344F1B">
      <w:pPr>
        <w:rPr>
          <w:b/>
        </w:rPr>
      </w:pPr>
    </w:p>
    <w:p w14:paraId="35C8C504" w14:textId="77777777" w:rsidR="00344F1B" w:rsidRDefault="00344F1B" w:rsidP="00344F1B">
      <w:pPr>
        <w:rPr>
          <w:b/>
        </w:rPr>
      </w:pPr>
    </w:p>
    <w:p w14:paraId="723B08DC" w14:textId="77777777" w:rsidR="00344F1B" w:rsidRDefault="00344F1B" w:rsidP="00344F1B">
      <w:pPr>
        <w:rPr>
          <w:b/>
        </w:rPr>
      </w:pPr>
    </w:p>
    <w:p w14:paraId="5DCFDB07" w14:textId="77777777" w:rsidR="00344F1B" w:rsidRPr="003D727D" w:rsidRDefault="00344F1B" w:rsidP="00344F1B">
      <w:pPr>
        <w:rPr>
          <w:rFonts w:ascii="Times New Roman" w:hAnsi="Times New Roman" w:cs="Times New Roman"/>
          <w:sz w:val="28"/>
          <w:szCs w:val="28"/>
          <w:u w:val="single"/>
        </w:rPr>
      </w:pPr>
      <w:r>
        <w:rPr>
          <w:b/>
        </w:rPr>
        <w:t xml:space="preserve">                                               </w:t>
      </w:r>
      <w:r w:rsidRPr="003D727D">
        <w:rPr>
          <w:rFonts w:ascii="Times New Roman" w:hAnsi="Times New Roman" w:cs="Times New Roman"/>
          <w:sz w:val="28"/>
          <w:szCs w:val="28"/>
          <w:u w:val="single"/>
        </w:rPr>
        <w:t>A</w:t>
      </w:r>
      <w:r w:rsidRPr="003D727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3D727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3D727D">
        <w:rPr>
          <w:rFonts w:ascii="Times New Roman" w:hAnsi="Times New Roman" w:cs="Times New Roman"/>
          <w:sz w:val="28"/>
          <w:szCs w:val="28"/>
        </w:rPr>
        <w:t xml:space="preserve">    </w:t>
      </w:r>
      <w:r w:rsidRPr="003D727D">
        <w:rPr>
          <w:rFonts w:ascii="Times New Roman" w:hAnsi="Times New Roman" w:cs="Times New Roman"/>
          <w:sz w:val="28"/>
          <w:szCs w:val="28"/>
          <w:u w:val="single"/>
        </w:rPr>
        <w:t>B</w:t>
      </w:r>
    </w:p>
    <w:p w14:paraId="0A12862B" w14:textId="77777777" w:rsidR="00344F1B" w:rsidRDefault="00344F1B" w:rsidP="00344F1B">
      <w:pPr>
        <w:rPr>
          <w:b/>
        </w:rPr>
      </w:pPr>
    </w:p>
    <w:p w14:paraId="03B1E54F" w14:textId="77777777" w:rsidR="00344F1B" w:rsidRDefault="00344F1B" w:rsidP="00344F1B">
      <w:pPr>
        <w:rPr>
          <w:b/>
        </w:rPr>
      </w:pPr>
      <w:r w:rsidRPr="00286812">
        <w:rPr>
          <w:b/>
          <w:noProof/>
        </w:rPr>
        <mc:AlternateContent>
          <mc:Choice Requires="wpg">
            <w:drawing>
              <wp:anchor distT="0" distB="0" distL="114300" distR="114300" simplePos="0" relativeHeight="251664896" behindDoc="0" locked="0" layoutInCell="1" allowOverlap="1" wp14:anchorId="0707E4F0" wp14:editId="040E72AE">
                <wp:simplePos x="0" y="0"/>
                <wp:positionH relativeFrom="column">
                  <wp:posOffset>520700</wp:posOffset>
                </wp:positionH>
                <wp:positionV relativeFrom="page">
                  <wp:posOffset>1481067</wp:posOffset>
                </wp:positionV>
                <wp:extent cx="4465320" cy="5029200"/>
                <wp:effectExtent l="0" t="0" r="0" b="0"/>
                <wp:wrapNone/>
                <wp:docPr id="2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65320" cy="5029200"/>
                          <a:chOff x="0" y="0"/>
                          <a:chExt cx="10666666" cy="12000000"/>
                        </a:xfrm>
                      </wpg:grpSpPr>
                      <pic:pic xmlns:pic="http://schemas.openxmlformats.org/drawingml/2006/picture">
                        <pic:nvPicPr>
                          <pic:cNvPr id="25" name="Picture 2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 y="0"/>
                            <a:ext cx="5333333" cy="4000000"/>
                          </a:xfrm>
                          <a:prstGeom prst="rect">
                            <a:avLst/>
                          </a:prstGeom>
                        </pic:spPr>
                      </pic:pic>
                      <pic:pic xmlns:pic="http://schemas.openxmlformats.org/drawingml/2006/picture">
                        <pic:nvPicPr>
                          <pic:cNvPr id="26" name="Picture 2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1" y="4000000"/>
                            <a:ext cx="5333333" cy="4000000"/>
                          </a:xfrm>
                          <a:prstGeom prst="rect">
                            <a:avLst/>
                          </a:prstGeom>
                        </pic:spPr>
                      </pic:pic>
                      <pic:pic xmlns:pic="http://schemas.openxmlformats.org/drawingml/2006/picture">
                        <pic:nvPicPr>
                          <pic:cNvPr id="27" name="Picture 2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8000000"/>
                            <a:ext cx="5333333" cy="4000000"/>
                          </a:xfrm>
                          <a:prstGeom prst="rect">
                            <a:avLst/>
                          </a:prstGeom>
                        </pic:spPr>
                      </pic:pic>
                      <pic:pic xmlns:pic="http://schemas.openxmlformats.org/drawingml/2006/picture">
                        <pic:nvPicPr>
                          <pic:cNvPr id="28" name="Picture 2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5333333" y="0"/>
                            <a:ext cx="5333333" cy="4000000"/>
                          </a:xfrm>
                          <a:prstGeom prst="rect">
                            <a:avLst/>
                          </a:prstGeom>
                        </pic:spPr>
                      </pic:pic>
                      <pic:pic xmlns:pic="http://schemas.openxmlformats.org/drawingml/2006/picture">
                        <pic:nvPicPr>
                          <pic:cNvPr id="29" name="Picture 2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5333331" y="4000000"/>
                            <a:ext cx="5333333" cy="4000000"/>
                          </a:xfrm>
                          <a:prstGeom prst="rect">
                            <a:avLst/>
                          </a:prstGeom>
                        </pic:spPr>
                      </pic:pic>
                      <pic:pic xmlns:pic="http://schemas.openxmlformats.org/drawingml/2006/picture">
                        <pic:nvPicPr>
                          <pic:cNvPr id="31" name="Picture 3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5333329" y="8000000"/>
                            <a:ext cx="5333333" cy="4000000"/>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334494D0" id="Group 20" o:spid="_x0000_s1026" style="position:absolute;margin-left:41pt;margin-top:116.6pt;width:351.6pt;height:396pt;z-index:251664896;mso-position-vertical-relative:page;mso-width-relative:margin;mso-height-relative:margin" coordsize="106666,120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">
                <o:lock v:ext="edit" aspectratio="t"/>
                <v:shape id="Picture 25" o:spid="_x0000_s1027" type="#_x0000_t75" style="position:absolute;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Dx5nEAAAA2wAAAA8AAABkcnMvZG93bnJldi54bWxEj0FrwkAUhO9C/8PyCr0E3VQwSnQVsRR6&#10;tCri8ZF9ZtNm34bsRlN/fVcQPA4z8w2zWPW2FhdqfeVYwfsoBUFcOF1xqeCw/xzOQPiArLF2TAr+&#10;yMNq+TJYYK7dlb/psguliBD2OSowITS5lL4wZNGPXEMcvbNrLYYo21LqFq8Rbms5TtNMWqw4Lhhs&#10;aGOo+N11VsFHlnXp7SeZbo8m6ZLb6TybJlKpt9d+PQcRqA/P8KP9pRWMJ3D/En+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Dx5nEAAAA2wAAAA8AAAAAAAAAAAAAAAAA&#10;nwIAAGRycy9kb3ducmV2LnhtbFBLBQYAAAAABAAEAPcAAACQAwAAAAA=&#10;">
                  <v:imagedata r:id="rId66" o:title=""/>
                  <v:path arrowok="t"/>
                </v:shape>
                <v:shape id="Picture 26" o:spid="_x0000_s1028" type="#_x0000_t75" style="position:absolute;top:40000;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EpyrDAAAA2wAAAA8AAABkcnMvZG93bnJldi54bWxEj0FrAjEUhO8F/0N4grearQdbVqNYoeBF&#10;wV0v3h6b52Zx87Im6br665tCocdhZr5hluvBtqInHxrHCt6mGQjiyumGawWn8uv1A0SIyBpbx6Tg&#10;QQHWq9HLEnPt7nykvoi1SBAOOSowMXa5lKEyZDFMXUecvIvzFmOSvpba4z3BbStnWTaXFhtOCwY7&#10;2hqqrsW3VXB4no/9++c+yuAf3aFoy9vGlEpNxsNmASLSEP/Df+2dVjCbw++X9APk6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USnKsMAAADbAAAADwAAAAAAAAAAAAAAAACf&#10;AgAAZHJzL2Rvd25yZXYueG1sUEsFBgAAAAAEAAQA9wAAAI8DAAAAAA==&#10;">
                  <v:imagedata r:id="rId67" o:title=""/>
                  <v:path arrowok="t"/>
                </v:shape>
                <v:shape id="Picture 27" o:spid="_x0000_s1029" type="#_x0000_t75" style="position:absolute;top:80000;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DyyPDAAAA2wAAAA8AAABkcnMvZG93bnJldi54bWxEj0FrAjEUhO8F/0N4grea1cNu2RqlCGLx&#10;ZK2ox8fmdbN087Imqbv+e1Mo9DjMzDfMYjXYVtzIh8axgtk0A0FcOd1wreD4uXl+AREissbWMSm4&#10;U4DVcvS0wFK7nj/odoi1SBAOJSowMXallKEyZDFMXUecvC/nLcYkfS21xz7BbSvnWZZLiw2nBYMd&#10;rQ1V34cfq8CeT3mxyU1f3I98Mft6t2V/VWoyHt5eQUQa4n/4r/2uFcwL+P2SfoB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APLI8MAAADbAAAADwAAAAAAAAAAAAAAAACf&#10;AgAAZHJzL2Rvd25yZXYueG1sUEsFBgAAAAAEAAQA9wAAAI8DAAAAAA==&#10;">
                  <v:imagedata r:id="rId68" o:title=""/>
                  <v:path arrowok="t"/>
                </v:shape>
                <v:shape id="Picture 28" o:spid="_x0000_s1030" type="#_x0000_t75" style="position:absolute;left:53333;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stZvBAAAA2wAAAA8AAABkcnMvZG93bnJldi54bWxET1trwjAUfh/sP4Qz2NtMV2FoNZZOcNuD&#10;E7zg86E5NsXmJDRZ7f798iDs8eO7L8vRdmKgPrSOFbxOMhDEtdMtNwpOx83LDESIyBo7x6TglwKU&#10;q8eHJRba3XhPwyE2IoVwKFCBidEXUobakMUwcZ44cRfXW4wJ9o3UPd5SuO1knmVv0mLLqcGgp7Wh&#10;+nr4sQq23+HT23NV7aYf83fju3qKw0yp56exWoCINMZ/8d39pRXkaWz6kn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fstZvBAAAA2wAAAA8AAAAAAAAAAAAAAAAAnwIA&#10;AGRycy9kb3ducmV2LnhtbFBLBQYAAAAABAAEAPcAAACNAwAAAAA=&#10;">
                  <v:imagedata r:id="rId69" o:title=""/>
                  <v:path arrowok="t"/>
                </v:shape>
                <v:shape id="Picture 29" o:spid="_x0000_s1031" type="#_x0000_t75" style="position:absolute;left:53333;top:40000;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P2TXEAAAA2wAAAA8AAABkcnMvZG93bnJldi54bWxEj0FrAjEUhO+F/ofwCr11k3rQujVKUZQe&#10;9NBVEG+Pzevu4uYlbKKu/94IgsdhZr5hJrPetuJMXWgca/jMFAji0pmGKw277fLjC0SIyAZbx6Th&#10;SgFm09eXCebGXfiPzkWsRIJwyFFDHaPPpQxlTRZD5jxx8v5dZzEm2VXSdHhJcNvKgVJDabHhtFCj&#10;p3lN5bE4WQ0nX/Sr/XrRUjU67OebcufVUWn9/tb/fIOI1Mdn+NH+NRoGY7h/ST9AT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DP2TXEAAAA2wAAAA8AAAAAAAAAAAAAAAAA&#10;nwIAAGRycy9kb3ducmV2LnhtbFBLBQYAAAAABAAEAPcAAACQAwAAAAA=&#10;">
                  <v:imagedata r:id="rId70" o:title=""/>
                  <v:path arrowok="t"/>
                </v:shape>
                <v:shape id="Picture 31" o:spid="_x0000_s1032" type="#_x0000_t75" style="position:absolute;left:53333;top:80000;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6OsPFAAAA2wAAAA8AAABkcnMvZG93bnJldi54bWxEj91qwkAUhO8LvsNyhN6UuvEHkegqIlRC&#10;QYrRtnh3yB6TYPZsml01vr1bELwcZuYbZrZoTSUu1LjSsoJ+LwJBnFldcq5gv/t4n4BwHlljZZkU&#10;3MjBYt55mWGs7ZW3dEl9LgKEXYwKCu/rWEqXFWTQ9WxNHLyjbQz6IJtc6gavAW4qOYiisTRYclgo&#10;sKZVQdkpPRsFLlon3/qv9iNKftLD1+/5c7N7U+q12y6nIDy1/hl+tBOtYNiH/y/hB8j5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OjrDxQAAANsAAAAPAAAAAAAAAAAAAAAA&#10;AJ8CAABkcnMvZG93bnJldi54bWxQSwUGAAAAAAQABAD3AAAAkQMAAAAA&#10;">
                  <v:imagedata r:id="rId71" o:title=""/>
                  <v:path arrowok="t"/>
                </v:shape>
                <w10:wrap anchory="page"/>
              </v:group>
            </w:pict>
          </mc:Fallback>
        </mc:AlternateContent>
      </w:r>
    </w:p>
    <w:p w14:paraId="5AB6B854" w14:textId="77777777" w:rsidR="00344F1B" w:rsidRDefault="00344F1B" w:rsidP="00344F1B">
      <w:pPr>
        <w:rPr>
          <w:b/>
        </w:rPr>
      </w:pPr>
    </w:p>
    <w:p w14:paraId="2ECA43EF" w14:textId="77777777" w:rsidR="00344F1B" w:rsidRDefault="00344F1B" w:rsidP="00344F1B">
      <w:pPr>
        <w:rPr>
          <w:b/>
        </w:rPr>
      </w:pPr>
    </w:p>
    <w:p w14:paraId="209D045D" w14:textId="77777777" w:rsidR="00344F1B" w:rsidRDefault="00344F1B" w:rsidP="00344F1B">
      <w:pPr>
        <w:rPr>
          <w:b/>
        </w:rPr>
      </w:pPr>
    </w:p>
    <w:p w14:paraId="42BD23C6" w14:textId="77777777" w:rsidR="00344F1B" w:rsidRDefault="00344F1B" w:rsidP="00344F1B">
      <w:pPr>
        <w:rPr>
          <w:b/>
        </w:rPr>
      </w:pPr>
    </w:p>
    <w:p w14:paraId="6D124169" w14:textId="77777777" w:rsidR="00344F1B" w:rsidRDefault="00344F1B" w:rsidP="00344F1B">
      <w:pPr>
        <w:rPr>
          <w:b/>
        </w:rPr>
      </w:pPr>
    </w:p>
    <w:p w14:paraId="70645B38" w14:textId="77777777" w:rsidR="00344F1B" w:rsidRDefault="00344F1B" w:rsidP="00344F1B">
      <w:pPr>
        <w:rPr>
          <w:b/>
        </w:rPr>
      </w:pPr>
    </w:p>
    <w:p w14:paraId="550C59C5" w14:textId="77777777" w:rsidR="00344F1B" w:rsidRDefault="00344F1B" w:rsidP="00344F1B">
      <w:pPr>
        <w:rPr>
          <w:b/>
        </w:rPr>
      </w:pPr>
    </w:p>
    <w:p w14:paraId="55DCC018" w14:textId="77777777" w:rsidR="00344F1B" w:rsidRDefault="00344F1B" w:rsidP="00344F1B">
      <w:pPr>
        <w:rPr>
          <w:b/>
        </w:rPr>
      </w:pPr>
    </w:p>
    <w:p w14:paraId="10C23748" w14:textId="77777777" w:rsidR="00344F1B" w:rsidRDefault="00344F1B" w:rsidP="00344F1B">
      <w:pPr>
        <w:rPr>
          <w:b/>
        </w:rPr>
      </w:pPr>
    </w:p>
    <w:p w14:paraId="05CF817A" w14:textId="77777777" w:rsidR="00344F1B" w:rsidRDefault="00344F1B" w:rsidP="00344F1B">
      <w:pPr>
        <w:rPr>
          <w:b/>
        </w:rPr>
      </w:pPr>
    </w:p>
    <w:p w14:paraId="04A6E144" w14:textId="77777777" w:rsidR="00344F1B" w:rsidRDefault="00344F1B" w:rsidP="00344F1B">
      <w:pPr>
        <w:rPr>
          <w:b/>
        </w:rPr>
      </w:pPr>
    </w:p>
    <w:p w14:paraId="111CAD2C" w14:textId="77777777" w:rsidR="00344F1B" w:rsidRDefault="00344F1B" w:rsidP="00344F1B">
      <w:pPr>
        <w:rPr>
          <w:b/>
        </w:rPr>
      </w:pPr>
    </w:p>
    <w:p w14:paraId="142C1EB2" w14:textId="77777777" w:rsidR="00344F1B" w:rsidRDefault="00344F1B" w:rsidP="00344F1B">
      <w:pPr>
        <w:rPr>
          <w:b/>
        </w:rPr>
      </w:pPr>
    </w:p>
    <w:p w14:paraId="7BA23E7E" w14:textId="77777777" w:rsidR="00344F1B" w:rsidRDefault="00344F1B" w:rsidP="00344F1B">
      <w:pPr>
        <w:rPr>
          <w:b/>
        </w:rPr>
      </w:pPr>
    </w:p>
    <w:p w14:paraId="1A4471F2" w14:textId="77777777" w:rsidR="00344F1B" w:rsidRDefault="00344F1B" w:rsidP="00344F1B">
      <w:pPr>
        <w:rPr>
          <w:b/>
        </w:rPr>
      </w:pPr>
    </w:p>
    <w:p w14:paraId="4ED4024B" w14:textId="77777777" w:rsidR="00344F1B" w:rsidRDefault="00344F1B" w:rsidP="00344F1B">
      <w:pPr>
        <w:rPr>
          <w:b/>
        </w:rPr>
      </w:pPr>
    </w:p>
    <w:p w14:paraId="3668C59F" w14:textId="77777777" w:rsidR="00344F1B" w:rsidRDefault="00344F1B" w:rsidP="00344F1B">
      <w:pPr>
        <w:rPr>
          <w:b/>
        </w:rPr>
      </w:pPr>
    </w:p>
    <w:p w14:paraId="6C723E73" w14:textId="77777777" w:rsidR="00344F1B" w:rsidRDefault="00344F1B" w:rsidP="00344F1B">
      <w:pPr>
        <w:rPr>
          <w:b/>
        </w:rPr>
      </w:pPr>
    </w:p>
    <w:p w14:paraId="75D2ABDF" w14:textId="77777777" w:rsidR="00344F1B" w:rsidRDefault="00344F1B" w:rsidP="00344F1B">
      <w:pPr>
        <w:rPr>
          <w:b/>
        </w:rPr>
      </w:pPr>
    </w:p>
    <w:p w14:paraId="2E189202" w14:textId="77777777" w:rsidR="00344F1B" w:rsidRDefault="00344F1B" w:rsidP="00344F1B">
      <w:pPr>
        <w:rPr>
          <w:b/>
        </w:rPr>
      </w:pPr>
    </w:p>
    <w:p w14:paraId="7FA62446" w14:textId="77777777" w:rsidR="00344F1B" w:rsidRDefault="00344F1B" w:rsidP="00344F1B">
      <w:pPr>
        <w:rPr>
          <w:b/>
        </w:rPr>
      </w:pPr>
    </w:p>
    <w:p w14:paraId="23CA918F" w14:textId="77777777" w:rsidR="00344F1B" w:rsidRDefault="00344F1B" w:rsidP="00344F1B">
      <w:pPr>
        <w:rPr>
          <w:b/>
        </w:rPr>
      </w:pPr>
    </w:p>
    <w:p w14:paraId="2D3EE5CE" w14:textId="77777777" w:rsidR="00344F1B" w:rsidRDefault="00344F1B" w:rsidP="00344F1B">
      <w:pPr>
        <w:rPr>
          <w:b/>
        </w:rPr>
      </w:pPr>
    </w:p>
    <w:p w14:paraId="6102D4EB" w14:textId="77777777" w:rsidR="00344F1B" w:rsidRDefault="00344F1B" w:rsidP="00344F1B">
      <w:pPr>
        <w:rPr>
          <w:b/>
        </w:rPr>
      </w:pPr>
    </w:p>
    <w:p w14:paraId="44AF2758" w14:textId="77777777" w:rsidR="00344F1B" w:rsidRDefault="00344F1B" w:rsidP="00344F1B">
      <w:pPr>
        <w:rPr>
          <w:b/>
        </w:rPr>
      </w:pPr>
    </w:p>
    <w:p w14:paraId="0E852AFF" w14:textId="77777777" w:rsidR="00344F1B" w:rsidRDefault="00344F1B" w:rsidP="00344F1B">
      <w:pPr>
        <w:rPr>
          <w:b/>
        </w:rPr>
      </w:pPr>
    </w:p>
    <w:p w14:paraId="25CF2BD1" w14:textId="77777777" w:rsidR="00344F1B" w:rsidRDefault="00344F1B" w:rsidP="00344F1B">
      <w:pPr>
        <w:rPr>
          <w:b/>
        </w:rPr>
      </w:pPr>
    </w:p>
    <w:p w14:paraId="17D0A6BA" w14:textId="77777777" w:rsidR="00344F1B" w:rsidRDefault="00344F1B" w:rsidP="00344F1B">
      <w:pPr>
        <w:rPr>
          <w:b/>
        </w:rPr>
      </w:pPr>
    </w:p>
    <w:p w14:paraId="3A98F115" w14:textId="66728F5B" w:rsidR="00344F1B" w:rsidRPr="000031BC" w:rsidRDefault="00344F1B" w:rsidP="00344F1B">
      <w:pPr>
        <w:spacing w:line="480" w:lineRule="auto"/>
      </w:pPr>
      <w:commentRangeStart w:id="138"/>
      <w:r>
        <w:t>Figure 9</w:t>
      </w:r>
      <w:commentRangeEnd w:id="138"/>
      <w:r w:rsidR="000D486A">
        <w:rPr>
          <w:rStyle w:val="CommentReference"/>
        </w:rPr>
        <w:commentReference w:id="138"/>
      </w:r>
      <w:r w:rsidRPr="003D727D">
        <w:t>:</w:t>
      </w:r>
      <w:r>
        <w:t xml:space="preserve"> Column A) Normalized histogram of the correlation between the Florida region in all 133 individual NMME members and observations in blue. Normalized histogram of correlation between 10,000 randomly selected Florida sized (8°x8°) regions and observations in red. Column B) PDF of the correlation between the Florida region in all 133 individual NMME members and observations in blue. PDF of correlation between 10,000 randomly selected Florida sized (8°x8°) regions and observations in red.</w:t>
      </w:r>
    </w:p>
    <w:p w14:paraId="18657F5C" w14:textId="6169924B" w:rsidR="00344F1B" w:rsidRDefault="00C21DAE" w:rsidP="00344F1B">
      <w:pPr>
        <w:rPr>
          <w:rFonts w:ascii="Times New Roman" w:hAnsi="Times New Roman" w:cs="Times New Roman"/>
          <w:sz w:val="28"/>
          <w:szCs w:val="28"/>
          <w:u w:val="single"/>
        </w:rPr>
      </w:pPr>
      <w:r w:rsidRPr="00286812">
        <w:rPr>
          <w:noProof/>
        </w:rPr>
        <w:lastRenderedPageBreak/>
        <mc:AlternateContent>
          <mc:Choice Requires="wpg">
            <w:drawing>
              <wp:anchor distT="0" distB="0" distL="114300" distR="114300" simplePos="0" relativeHeight="251658240" behindDoc="0" locked="0" layoutInCell="1" allowOverlap="1" wp14:anchorId="2AAA0504" wp14:editId="344E94AC">
                <wp:simplePos x="0" y="0"/>
                <wp:positionH relativeFrom="column">
                  <wp:posOffset>503082</wp:posOffset>
                </wp:positionH>
                <wp:positionV relativeFrom="paragraph">
                  <wp:posOffset>264160</wp:posOffset>
                </wp:positionV>
                <wp:extent cx="2232660" cy="5029200"/>
                <wp:effectExtent l="0" t="0" r="0" b="0"/>
                <wp:wrapTopAndBottom/>
                <wp:docPr id="32" name="Group 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32660" cy="5029200"/>
                          <a:chOff x="0" y="0"/>
                          <a:chExt cx="5333334" cy="12000000"/>
                        </a:xfrm>
                      </wpg:grpSpPr>
                      <pic:pic xmlns:pic="http://schemas.openxmlformats.org/drawingml/2006/picture">
                        <pic:nvPicPr>
                          <pic:cNvPr id="33" name="Picture 3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 y="0"/>
                            <a:ext cx="5333333" cy="4000000"/>
                          </a:xfrm>
                          <a:prstGeom prst="rect">
                            <a:avLst/>
                          </a:prstGeom>
                        </pic:spPr>
                      </pic:pic>
                      <pic:pic xmlns:pic="http://schemas.openxmlformats.org/drawingml/2006/picture">
                        <pic:nvPicPr>
                          <pic:cNvPr id="34" name="Picture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4000000"/>
                            <a:ext cx="5333333" cy="4000000"/>
                          </a:xfrm>
                          <a:prstGeom prst="rect">
                            <a:avLst/>
                          </a:prstGeom>
                        </pic:spPr>
                      </pic:pic>
                      <pic:pic xmlns:pic="http://schemas.openxmlformats.org/drawingml/2006/picture">
                        <pic:nvPicPr>
                          <pic:cNvPr id="35" name="Picture 3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 y="8000000"/>
                            <a:ext cx="5333333" cy="4000000"/>
                          </a:xfrm>
                          <a:prstGeom prst="rect">
                            <a:avLst/>
                          </a:prstGeom>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C918E8C" id="Group 22" o:spid="_x0000_s1026" style="position:absolute;margin-left:39.6pt;margin-top:20.8pt;width:175.8pt;height:396pt;z-index:251658240;mso-width-relative:margin;mso-height-relative:margin" coordsize="53333,120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">
                <o:lock v:ext="edit" aspectratio="t"/>
                <v:shape id="Picture 33" o:spid="_x0000_s1027" type="#_x0000_t75" style="position:absolute;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9IxnEAAAA2wAAAA8AAABkcnMvZG93bnJldi54bWxEj0GLwjAUhO/C/ofwBC+Lpq7gSjWKKyyI&#10;ILpVQW+P5tkWm5fSRK3/3ggLHoeZ+YaZzBpTihvVrrCsoN+LQBCnVhecKdjvfrsjEM4jaywtk4IH&#10;OZhNP1oTjLW98x/dEp+JAGEXo4Lc+yqW0qU5GXQ9WxEH72xrgz7IOpO6xnuAm1J+RdFQGiw4LORY&#10;0SKn9JJcjYJNpY/r0/wTv+1+d6BolZU/l61SnXYzH4Pw1Ph3+L+91AoGA3h9CT9AT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t9IxnEAAAA2wAAAA8AAAAAAAAAAAAAAAAA&#10;nwIAAGRycy9kb3ducmV2LnhtbFBLBQYAAAAABAAEAPcAAACQAwAAAAA=&#10;">
                  <v:imagedata r:id="rId75" o:title=""/>
                  <v:path arrowok="t"/>
                </v:shape>
                <v:shape id="Picture 34" o:spid="_x0000_s1028" type="#_x0000_t75" style="position:absolute;top:40000;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UZJ3DAAAA2wAAAA8AAABkcnMvZG93bnJldi54bWxEj92KwjAUhO+FfYdwFrwRTV1FpBplWSnK&#10;ouDv/aE5tmWbk9JEW99+IwheDjPzDTNftqYUd6pdYVnBcBCBIE6tLjhTcD4l/SkI55E1lpZJwYMc&#10;LBcfnTnG2jZ8oPvRZyJA2MWoIPe+iqV0aU4G3cBWxMG72tqgD7LOpK6xCXBTyq8omkiDBYeFHCv6&#10;ySn9O96MgqppVkMz3q2z1TY5JNH69ru/9JTqfrbfMxCeWv8Ov9obrWA0hueX8APk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RkncMAAADbAAAADwAAAAAAAAAAAAAAAACf&#10;AgAAZHJzL2Rvd25yZXYueG1sUEsFBgAAAAAEAAQA9wAAAI8DAAAAAA==&#10;">
                  <v:imagedata r:id="rId76" o:title=""/>
                  <v:path arrowok="t"/>
                </v:shape>
                <v:shape id="Picture 35" o:spid="_x0000_s1029" type="#_x0000_t75" style="position:absolute;top:80000;width:53333;height:40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WZ53FAAAA2wAAAA8AAABkcnMvZG93bnJldi54bWxEj09rwkAUxO+C32F5Qm/NphVLiW5CFIQW&#10;L/4p7fWRfSax2bdpdhvTfnpXEDwOM/MbZpENphE9da62rOApikEQF1bXXCr4OKwfX0E4j6yxsUwK&#10;/shBlo5HC0y0PfOO+r0vRYCwS1BB5X2bSOmKigy6yLbEwTvazqAPsiul7vAc4KaRz3H8Ig3WHBYq&#10;bGlVUfG9/zUKtifn6Oe4/O+/pvazztct5Zt3pR4mQz4H4Wnw9/Ct/aYVTGdw/RJ+gEw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lmedxQAAANsAAAAPAAAAAAAAAAAAAAAA&#10;AJ8CAABkcnMvZG93bnJldi54bWxQSwUGAAAAAAQABAD3AAAAkQMAAAAA&#10;">
                  <v:imagedata r:id="rId77" o:title=""/>
                  <v:path arrowok="t"/>
                </v:shape>
                <w10:wrap type="topAndBottom"/>
              </v:group>
            </w:pict>
          </mc:Fallback>
        </mc:AlternateContent>
      </w:r>
      <w:r w:rsidR="00B0684A">
        <w:rPr>
          <w:noProof/>
        </w:rPr>
        <w:pict w14:anchorId="3F7C8E05">
          <v:group id="_x0000_s1036" style="position:absolute;margin-left:222.85pt;margin-top:22.6pt;width:174.05pt;height:391.5pt;z-index:-251632128;mso-position-horizontal-relative:text;mso-position-vertical-relative:text" coordorigin="6257,1892" coordsize="3481,7830">
            <v:shape id="_x0000_s1033" type="#_x0000_t75" style="position:absolute;left:6277;top:1892;width:3461;height:2592;mso-position-horizontal-relative:text;mso-position-vertical-relative:text;mso-width-relative:page;mso-height-relative:page" wrapcoords="-39 0 -39 21549 21600 21549 21600 0 -39 0">
              <v:imagedata r:id="rId78" o:title="Florida_1_hist_wet"/>
            </v:shape>
            <v:shape id="_x0000_s1034" type="#_x0000_t75" style="position:absolute;left:6260;top:4521;width:3461;height:2592;mso-position-horizontal-relative:text;mso-position-vertical-relative:text;mso-width-relative:page;mso-height-relative:page" wrapcoords="-39 0 -39 21549 21600 21549 21600 0 -39 0">
              <v:imagedata r:id="rId79" o:title="Florida_3_hist_wet"/>
            </v:shape>
            <v:shape id="_x0000_s1035" type="#_x0000_t75" style="position:absolute;left:6257;top:7130;width:3461;height:2592;mso-position-horizontal-relative:text;mso-position-vertical-relative:text;mso-width-relative:page;mso-height-relative:page" wrapcoords="-39 0 -39 21549 21600 21549 21600 0 -39 0">
              <v:imagedata r:id="rId80" o:title="Florida_6_hist_wet"/>
            </v:shape>
          </v:group>
        </w:pict>
      </w:r>
      <w:r w:rsidR="00344F1B">
        <w:rPr>
          <w:b/>
        </w:rPr>
        <w:t xml:space="preserve">                                               </w:t>
      </w:r>
      <w:r w:rsidR="00344F1B" w:rsidRPr="003D727D">
        <w:rPr>
          <w:rFonts w:ascii="Times New Roman" w:hAnsi="Times New Roman" w:cs="Times New Roman"/>
          <w:sz w:val="28"/>
          <w:szCs w:val="28"/>
          <w:u w:val="single"/>
        </w:rPr>
        <w:t>A</w:t>
      </w:r>
      <w:r w:rsidR="00344F1B" w:rsidRPr="003D727D">
        <w:rPr>
          <w:rFonts w:ascii="Times New Roman" w:hAnsi="Times New Roman" w:cs="Times New Roman"/>
          <w:sz w:val="28"/>
          <w:szCs w:val="28"/>
        </w:rPr>
        <w:t xml:space="preserve">        </w:t>
      </w:r>
      <w:r w:rsidR="00344F1B">
        <w:rPr>
          <w:rFonts w:ascii="Times New Roman" w:hAnsi="Times New Roman" w:cs="Times New Roman"/>
          <w:sz w:val="28"/>
          <w:szCs w:val="28"/>
        </w:rPr>
        <w:t xml:space="preserve">    </w:t>
      </w:r>
      <w:r w:rsidR="00344F1B" w:rsidRPr="003D727D">
        <w:rPr>
          <w:rFonts w:ascii="Times New Roman" w:hAnsi="Times New Roman" w:cs="Times New Roman"/>
          <w:sz w:val="28"/>
          <w:szCs w:val="28"/>
        </w:rPr>
        <w:t xml:space="preserve">                      </w:t>
      </w:r>
      <w:r w:rsidR="00344F1B">
        <w:rPr>
          <w:rFonts w:ascii="Times New Roman" w:hAnsi="Times New Roman" w:cs="Times New Roman"/>
          <w:sz w:val="28"/>
          <w:szCs w:val="28"/>
        </w:rPr>
        <w:t xml:space="preserve">          </w:t>
      </w:r>
      <w:r w:rsidR="00344F1B" w:rsidRPr="003D727D">
        <w:rPr>
          <w:rFonts w:ascii="Times New Roman" w:hAnsi="Times New Roman" w:cs="Times New Roman"/>
          <w:sz w:val="28"/>
          <w:szCs w:val="28"/>
        </w:rPr>
        <w:t xml:space="preserve">    </w:t>
      </w:r>
      <w:r w:rsidR="00344F1B" w:rsidRPr="003D727D">
        <w:rPr>
          <w:rFonts w:ascii="Times New Roman" w:hAnsi="Times New Roman" w:cs="Times New Roman"/>
          <w:sz w:val="28"/>
          <w:szCs w:val="28"/>
          <w:u w:val="single"/>
        </w:rPr>
        <w:t>B</w:t>
      </w:r>
    </w:p>
    <w:p w14:paraId="08D39FE7" w14:textId="77777777" w:rsidR="00344F1B" w:rsidRPr="000031BC" w:rsidRDefault="00344F1B" w:rsidP="00344F1B">
      <w:pPr>
        <w:rPr>
          <w:rFonts w:ascii="Times New Roman" w:hAnsi="Times New Roman" w:cs="Times New Roman"/>
          <w:sz w:val="28"/>
          <w:szCs w:val="28"/>
          <w:u w:val="single"/>
        </w:rPr>
      </w:pPr>
    </w:p>
    <w:p w14:paraId="39AA0C3A" w14:textId="7CDC5DD1" w:rsidR="00344F1B" w:rsidRDefault="00344F1B" w:rsidP="00344F1B">
      <w:pPr>
        <w:spacing w:line="480" w:lineRule="auto"/>
      </w:pPr>
      <w:commentRangeStart w:id="139"/>
      <w:r>
        <w:t>Figure 10</w:t>
      </w:r>
      <w:commentRangeEnd w:id="139"/>
      <w:r w:rsidR="000D486A">
        <w:rPr>
          <w:rStyle w:val="CommentReference"/>
        </w:rPr>
        <w:commentReference w:id="139"/>
      </w:r>
      <w:r w:rsidRPr="003D727D">
        <w:t>:</w:t>
      </w:r>
      <w:r>
        <w:t xml:space="preserve"> A) Normalized histogram of the correlation between the Florida region in all 133 individual NMME members and observations in blue for the dry season (DJF). Normalized histogram of correlation between 10,000 randomly selected Florida sized (8°x8°) regions and observations in red for the dry season. B) as in A) for the wet season (JJAS).</w:t>
      </w:r>
    </w:p>
    <w:p w14:paraId="4BA3E676" w14:textId="77777777" w:rsidR="00344F1B" w:rsidRDefault="00344F1B" w:rsidP="00344F1B">
      <w:pPr>
        <w:spacing w:line="480" w:lineRule="auto"/>
      </w:pPr>
    </w:p>
    <w:p w14:paraId="125E4ADC" w14:textId="77777777" w:rsidR="00344F1B" w:rsidRDefault="00344F1B" w:rsidP="00625DAA">
      <w:pPr>
        <w:spacing w:line="480" w:lineRule="auto"/>
      </w:pPr>
    </w:p>
    <w:p w14:paraId="41557FD9" w14:textId="77777777" w:rsidR="00344F1B" w:rsidRDefault="00344F1B" w:rsidP="00625DAA">
      <w:pPr>
        <w:spacing w:line="480" w:lineRule="auto"/>
      </w:pPr>
    </w:p>
    <w:p w14:paraId="2BE9AC13" w14:textId="37057B8A" w:rsidR="00344F1B" w:rsidRDefault="00340F9D" w:rsidP="00625DAA">
      <w:pPr>
        <w:spacing w:line="480" w:lineRule="auto"/>
      </w:pPr>
      <w:r>
        <w:rPr>
          <w:noProof/>
        </w:rPr>
        <w:lastRenderedPageBreak/>
        <w:drawing>
          <wp:anchor distT="0" distB="0" distL="114300" distR="114300" simplePos="0" relativeHeight="251674112" behindDoc="0" locked="0" layoutInCell="1" allowOverlap="1" wp14:anchorId="3D4DEE84" wp14:editId="76B6AECB">
            <wp:simplePos x="0" y="0"/>
            <wp:positionH relativeFrom="column">
              <wp:posOffset>2857500</wp:posOffset>
            </wp:positionH>
            <wp:positionV relativeFrom="paragraph">
              <wp:posOffset>5143500</wp:posOffset>
            </wp:positionV>
            <wp:extent cx="2349500" cy="1828800"/>
            <wp:effectExtent l="0" t="0" r="12700" b="0"/>
            <wp:wrapTight wrapText="bothSides">
              <wp:wrapPolygon edited="0">
                <wp:start x="0" y="0"/>
                <wp:lineTo x="0" y="21300"/>
                <wp:lineTo x="21483" y="21300"/>
                <wp:lineTo x="21483" y="0"/>
                <wp:lineTo x="0" y="0"/>
              </wp:wrapPolygon>
            </wp:wrapTight>
            <wp:docPr id="7" name="Picture 7" descr="Macintosh HD:Users:dianepalko:Desktop:Excelsior:COLA_CCSM3_6month_PREC_hom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acintosh HD:Users:dianepalko:Desktop:Excelsior:COLA_CCSM3_6month_PREC_hom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495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136" behindDoc="0" locked="0" layoutInCell="1" allowOverlap="1" wp14:anchorId="31E6D995" wp14:editId="69D6F660">
            <wp:simplePos x="0" y="0"/>
            <wp:positionH relativeFrom="column">
              <wp:posOffset>2857500</wp:posOffset>
            </wp:positionH>
            <wp:positionV relativeFrom="paragraph">
              <wp:posOffset>3314700</wp:posOffset>
            </wp:positionV>
            <wp:extent cx="2349500" cy="1828800"/>
            <wp:effectExtent l="0" t="0" r="12700" b="0"/>
            <wp:wrapTight wrapText="bothSides">
              <wp:wrapPolygon edited="0">
                <wp:start x="0" y="0"/>
                <wp:lineTo x="0" y="21300"/>
                <wp:lineTo x="21483" y="21300"/>
                <wp:lineTo x="21483" y="0"/>
                <wp:lineTo x="0" y="0"/>
              </wp:wrapPolygon>
            </wp:wrapTight>
            <wp:docPr id="9" name="Picture 9" descr="Macintosh HD:Users:dianepalko:Desktop:Excelsior:COLA_CCSM3_1month_PREC_hom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Macintosh HD:Users:dianepalko:Desktop:Excelsior:COLA_CCSM3_1month_PREC_hom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95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848" behindDoc="0" locked="0" layoutInCell="1" allowOverlap="1" wp14:anchorId="3E1BE673" wp14:editId="2A3C640C">
            <wp:simplePos x="0" y="0"/>
            <wp:positionH relativeFrom="column">
              <wp:posOffset>2863215</wp:posOffset>
            </wp:positionH>
            <wp:positionV relativeFrom="page">
              <wp:posOffset>571500</wp:posOffset>
            </wp:positionV>
            <wp:extent cx="2341880" cy="18288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1880" cy="1828800"/>
                    </a:xfrm>
                    <a:prstGeom prst="rect">
                      <a:avLst/>
                    </a:prstGeom>
                  </pic:spPr>
                </pic:pic>
              </a:graphicData>
            </a:graphic>
            <wp14:sizeRelH relativeFrom="margin">
              <wp14:pctWidth>0</wp14:pctWidth>
            </wp14:sizeRelH>
            <wp14:sizeRelV relativeFrom="margin">
              <wp14:pctHeight>0</wp14:pctHeight>
            </wp14:sizeRelV>
          </wp:anchor>
        </w:drawing>
      </w:r>
      <w:r w:rsidRPr="00340F9D">
        <w:rPr>
          <w:noProof/>
        </w:rPr>
        <w:drawing>
          <wp:anchor distT="0" distB="0" distL="114300" distR="114300" simplePos="0" relativeHeight="251677184" behindDoc="0" locked="0" layoutInCell="1" allowOverlap="1" wp14:anchorId="22E5D602" wp14:editId="02283F55">
            <wp:simplePos x="0" y="0"/>
            <wp:positionH relativeFrom="column">
              <wp:posOffset>342900</wp:posOffset>
            </wp:positionH>
            <wp:positionV relativeFrom="paragraph">
              <wp:posOffset>5143500</wp:posOffset>
            </wp:positionV>
            <wp:extent cx="2349500" cy="1828800"/>
            <wp:effectExtent l="0" t="0" r="12700" b="0"/>
            <wp:wrapTight wrapText="bothSides">
              <wp:wrapPolygon edited="0">
                <wp:start x="0" y="0"/>
                <wp:lineTo x="0" y="21300"/>
                <wp:lineTo x="21483" y="21300"/>
                <wp:lineTo x="21483" y="0"/>
                <wp:lineTo x="0" y="0"/>
              </wp:wrapPolygon>
            </wp:wrapTight>
            <wp:docPr id="20" name="Picture 20" descr="Macintosh HD:Users:dianepalko:Desktop:Excelsior:COLA_CCSM3_6month_SST_hom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acintosh HD:Users:dianepalko:Desktop:Excelsior:COLA_CCSM3_6month_SST_hom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495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160" behindDoc="0" locked="0" layoutInCell="1" allowOverlap="1" wp14:anchorId="16E754BB" wp14:editId="68612729">
            <wp:simplePos x="0" y="0"/>
            <wp:positionH relativeFrom="column">
              <wp:posOffset>393700</wp:posOffset>
            </wp:positionH>
            <wp:positionV relativeFrom="paragraph">
              <wp:posOffset>3314700</wp:posOffset>
            </wp:positionV>
            <wp:extent cx="2349500" cy="1828800"/>
            <wp:effectExtent l="0" t="0" r="12700" b="0"/>
            <wp:wrapTight wrapText="bothSides">
              <wp:wrapPolygon edited="0">
                <wp:start x="0" y="0"/>
                <wp:lineTo x="0" y="21300"/>
                <wp:lineTo x="21483" y="21300"/>
                <wp:lineTo x="21483" y="0"/>
                <wp:lineTo x="0" y="0"/>
              </wp:wrapPolygon>
            </wp:wrapTight>
            <wp:docPr id="14" name="Picture 14" descr="Macintosh HD:Users:dianepalko:Desktop:Excelsior:COLA_CCSM3_1month_SST_hom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Macintosh HD:Users:dianepalko:Desktop:Excelsior:COLA_CCSM3_1month_SST_hom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495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824" behindDoc="0" locked="0" layoutInCell="1" allowOverlap="1" wp14:anchorId="2C9D91F4" wp14:editId="72283B6A">
            <wp:simplePos x="0" y="0"/>
            <wp:positionH relativeFrom="column">
              <wp:posOffset>401955</wp:posOffset>
            </wp:positionH>
            <wp:positionV relativeFrom="page">
              <wp:posOffset>2400300</wp:posOffset>
            </wp:positionV>
            <wp:extent cx="2341245" cy="18288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341245" cy="1828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872" behindDoc="0" locked="0" layoutInCell="1" allowOverlap="1" wp14:anchorId="47A9384B" wp14:editId="0C7C4474">
            <wp:simplePos x="0" y="0"/>
            <wp:positionH relativeFrom="column">
              <wp:posOffset>398145</wp:posOffset>
            </wp:positionH>
            <wp:positionV relativeFrom="page">
              <wp:posOffset>571500</wp:posOffset>
            </wp:positionV>
            <wp:extent cx="2341880" cy="18288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341880" cy="1828800"/>
                    </a:xfrm>
                    <a:prstGeom prst="rect">
                      <a:avLst/>
                    </a:prstGeom>
                  </pic:spPr>
                </pic:pic>
              </a:graphicData>
            </a:graphic>
            <wp14:sizeRelH relativeFrom="margin">
              <wp14:pctWidth>0</wp14:pctWidth>
            </wp14:sizeRelH>
            <wp14:sizeRelV relativeFrom="margin">
              <wp14:pctHeight>0</wp14:pctHeight>
            </wp14:sizeRelV>
          </wp:anchor>
        </w:drawing>
      </w:r>
    </w:p>
    <w:p w14:paraId="539468AD" w14:textId="1189C3E4" w:rsidR="00344F1B" w:rsidRDefault="00344F1B" w:rsidP="00625DAA">
      <w:pPr>
        <w:spacing w:line="480" w:lineRule="auto"/>
      </w:pPr>
    </w:p>
    <w:p w14:paraId="7993B997" w14:textId="77777777" w:rsidR="00344F1B" w:rsidRDefault="00344F1B" w:rsidP="00625DAA">
      <w:pPr>
        <w:spacing w:line="480" w:lineRule="auto"/>
      </w:pPr>
    </w:p>
    <w:p w14:paraId="58493D49" w14:textId="73B81734" w:rsidR="00344F1B" w:rsidRDefault="00344F1B" w:rsidP="00625DAA">
      <w:pPr>
        <w:spacing w:line="480" w:lineRule="auto"/>
      </w:pPr>
    </w:p>
    <w:p w14:paraId="77747D71" w14:textId="7B230A33" w:rsidR="00344F1B" w:rsidRDefault="00340F9D" w:rsidP="00625DAA">
      <w:pPr>
        <w:spacing w:line="480" w:lineRule="auto"/>
      </w:pPr>
      <w:r>
        <w:rPr>
          <w:noProof/>
        </w:rPr>
        <w:drawing>
          <wp:anchor distT="0" distB="0" distL="114300" distR="114300" simplePos="0" relativeHeight="251660800" behindDoc="0" locked="0" layoutInCell="1" allowOverlap="1" wp14:anchorId="6553DE3D" wp14:editId="31E49BDE">
            <wp:simplePos x="0" y="0"/>
            <wp:positionH relativeFrom="column">
              <wp:posOffset>2857500</wp:posOffset>
            </wp:positionH>
            <wp:positionV relativeFrom="page">
              <wp:posOffset>2400300</wp:posOffset>
            </wp:positionV>
            <wp:extent cx="2341245" cy="18288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341245" cy="1828800"/>
                    </a:xfrm>
                    <a:prstGeom prst="rect">
                      <a:avLst/>
                    </a:prstGeom>
                  </pic:spPr>
                </pic:pic>
              </a:graphicData>
            </a:graphic>
            <wp14:sizeRelH relativeFrom="margin">
              <wp14:pctWidth>0</wp14:pctWidth>
            </wp14:sizeRelH>
            <wp14:sizeRelV relativeFrom="margin">
              <wp14:pctHeight>0</wp14:pctHeight>
            </wp14:sizeRelV>
          </wp:anchor>
        </w:drawing>
      </w:r>
    </w:p>
    <w:p w14:paraId="00337530" w14:textId="63FCDADF" w:rsidR="00344F1B" w:rsidRDefault="00344F1B" w:rsidP="00625DAA">
      <w:pPr>
        <w:spacing w:line="480" w:lineRule="auto"/>
      </w:pPr>
    </w:p>
    <w:p w14:paraId="49A57191" w14:textId="77777777" w:rsidR="00344F1B" w:rsidRDefault="00344F1B" w:rsidP="00625DAA">
      <w:pPr>
        <w:spacing w:line="480" w:lineRule="auto"/>
      </w:pPr>
    </w:p>
    <w:p w14:paraId="14A72FE0" w14:textId="77777777" w:rsidR="00344F1B" w:rsidRDefault="00344F1B" w:rsidP="00625DAA">
      <w:pPr>
        <w:spacing w:line="480" w:lineRule="auto"/>
      </w:pPr>
    </w:p>
    <w:p w14:paraId="1836C492" w14:textId="77777777" w:rsidR="00344F1B" w:rsidRDefault="00344F1B" w:rsidP="00625DAA">
      <w:pPr>
        <w:spacing w:line="480" w:lineRule="auto"/>
      </w:pPr>
    </w:p>
    <w:p w14:paraId="7CD60289" w14:textId="26BE9A98" w:rsidR="00344F1B" w:rsidRDefault="00344F1B" w:rsidP="00625DAA">
      <w:pPr>
        <w:spacing w:line="480" w:lineRule="auto"/>
      </w:pPr>
    </w:p>
    <w:p w14:paraId="59E265F3" w14:textId="12781C71" w:rsidR="00344F1B" w:rsidRDefault="00344F1B" w:rsidP="00625DAA">
      <w:pPr>
        <w:spacing w:line="480" w:lineRule="auto"/>
      </w:pPr>
    </w:p>
    <w:p w14:paraId="729A89F6" w14:textId="6989EF3D" w:rsidR="00344F1B" w:rsidRDefault="00344F1B" w:rsidP="00625DAA">
      <w:pPr>
        <w:spacing w:line="480" w:lineRule="auto"/>
      </w:pPr>
    </w:p>
    <w:p w14:paraId="30E16D28" w14:textId="63BE1944" w:rsidR="00344F1B" w:rsidRDefault="00344F1B" w:rsidP="00625DAA">
      <w:pPr>
        <w:spacing w:line="480" w:lineRule="auto"/>
      </w:pPr>
    </w:p>
    <w:p w14:paraId="46E72E1F" w14:textId="77777777" w:rsidR="00344F1B" w:rsidRDefault="00344F1B" w:rsidP="00625DAA">
      <w:pPr>
        <w:spacing w:line="480" w:lineRule="auto"/>
      </w:pPr>
    </w:p>
    <w:p w14:paraId="2BC59009" w14:textId="0D274818" w:rsidR="00344F1B" w:rsidRDefault="00344F1B" w:rsidP="00625DAA">
      <w:pPr>
        <w:spacing w:line="480" w:lineRule="auto"/>
      </w:pPr>
    </w:p>
    <w:p w14:paraId="13F81243" w14:textId="475B5365" w:rsidR="00344F1B" w:rsidRDefault="00344F1B" w:rsidP="00625DAA">
      <w:pPr>
        <w:spacing w:line="480" w:lineRule="auto"/>
      </w:pPr>
    </w:p>
    <w:p w14:paraId="6125623A" w14:textId="4218E31D" w:rsidR="00344F1B" w:rsidRDefault="00344F1B" w:rsidP="00625DAA">
      <w:pPr>
        <w:spacing w:line="480" w:lineRule="auto"/>
      </w:pPr>
    </w:p>
    <w:p w14:paraId="08C01C20" w14:textId="77777777" w:rsidR="00344F1B" w:rsidRDefault="00344F1B" w:rsidP="00625DAA">
      <w:pPr>
        <w:spacing w:line="480" w:lineRule="auto"/>
      </w:pPr>
    </w:p>
    <w:p w14:paraId="41CCD640" w14:textId="58F9B390" w:rsidR="00072118" w:rsidRDefault="00072118" w:rsidP="00625DAA">
      <w:pPr>
        <w:spacing w:line="480" w:lineRule="auto"/>
      </w:pPr>
    </w:p>
    <w:p w14:paraId="64C719A6" w14:textId="77777777" w:rsidR="002A4E8E" w:rsidRDefault="002A4E8E" w:rsidP="00625DAA">
      <w:pPr>
        <w:spacing w:line="480" w:lineRule="auto"/>
        <w:rPr>
          <w:b/>
        </w:rPr>
      </w:pPr>
    </w:p>
    <w:p w14:paraId="578B9E58" w14:textId="44A02A94" w:rsidR="002A4E8E" w:rsidRDefault="002A4E8E" w:rsidP="00625DAA">
      <w:pPr>
        <w:spacing w:line="480" w:lineRule="auto"/>
      </w:pPr>
      <w:r>
        <w:t>Figure</w:t>
      </w:r>
      <w:r w:rsidR="0047567D">
        <w:t xml:space="preserve"> 11</w:t>
      </w:r>
      <w:r>
        <w:t>: Example of homo</w:t>
      </w:r>
      <w:r w:rsidR="00340F9D">
        <w:t xml:space="preserve">geneous MCM for canCM3 1-month and </w:t>
      </w:r>
      <w:r>
        <w:t>6-month lead times</w:t>
      </w:r>
      <w:r w:rsidR="00340F9D">
        <w:t xml:space="preserve"> and for NCAR-CCSM3 1-month and 6-month lead times</w:t>
      </w:r>
      <w:r>
        <w:t>.</w:t>
      </w:r>
    </w:p>
    <w:p w14:paraId="4AEA46E3" w14:textId="628992CD" w:rsidR="00EC32DB" w:rsidRPr="003847D9" w:rsidRDefault="00EC32DB" w:rsidP="00625DAA">
      <w:pPr>
        <w:spacing w:line="480" w:lineRule="auto"/>
      </w:pPr>
    </w:p>
    <w:sectPr w:rsidR="00EC32DB" w:rsidRPr="003847D9" w:rsidSect="00696BD1">
      <w:pgSz w:w="12240" w:h="15840"/>
      <w:pgMar w:top="1440" w:right="1800" w:bottom="1440" w:left="180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1" w:author="Ben Kirtman" w:date="2015-07-08T13:46:00Z" w:initials="BK">
    <w:p w14:paraId="4FDC739E" w14:textId="0A3068B2" w:rsidR="00EC32DB" w:rsidRDefault="00EC32DB">
      <w:pPr>
        <w:pStyle w:val="CommentText"/>
      </w:pPr>
      <w:r>
        <w:rPr>
          <w:rStyle w:val="CommentReference"/>
        </w:rPr>
        <w:annotationRef/>
      </w:r>
      <w:r>
        <w:t>This draft is in much better shape and is much more interesting then you lead me to believe – well done. This is an excellent first draft. I must admit that you are much more pessimistic in your interpretation of the results than I am. I need to brainwash you to be more optimistic, as you will see from my suggested discussion points in the comments throughout.</w:t>
      </w:r>
    </w:p>
    <w:p w14:paraId="4B6090D3" w14:textId="77777777" w:rsidR="00EC32DB" w:rsidRDefault="00EC32DB">
      <w:pPr>
        <w:pStyle w:val="CommentText"/>
      </w:pPr>
    </w:p>
    <w:p w14:paraId="7F5343B4" w14:textId="60B42B52" w:rsidR="00EC32DB" w:rsidRDefault="00EC32DB">
      <w:pPr>
        <w:pStyle w:val="CommentText"/>
      </w:pPr>
      <w:r>
        <w:t>I am little concerned that reviewers will note that there are new contributions to the NMME and will ask us to include that in the analysis. Something else for us to discuss.</w:t>
      </w:r>
    </w:p>
    <w:p w14:paraId="4EE9970C" w14:textId="77777777" w:rsidR="00EC32DB" w:rsidRDefault="00EC32DB">
      <w:pPr>
        <w:pStyle w:val="CommentText"/>
      </w:pPr>
    </w:p>
    <w:p w14:paraId="06A85643" w14:textId="59F17626" w:rsidR="00EC32DB" w:rsidRDefault="00EC32DB">
      <w:pPr>
        <w:pStyle w:val="CommentText"/>
      </w:pPr>
      <w:r>
        <w:t>We also need to discuss the implications of removing the regional mean vs. the global mean (or no mean) in the MCM calculations. I think the issue is can you predict regional variations that are different than the simple global mean as opposed to the regional mean. We can talk more about this also.</w:t>
      </w:r>
    </w:p>
  </w:comment>
  <w:comment w:id="3" w:author="Ben Kirtman" w:date="2015-07-08T11:40:00Z" w:initials="BK">
    <w:p w14:paraId="45DF0893" w14:textId="65BE9EF2" w:rsidR="00EC32DB" w:rsidRDefault="00EC32DB">
      <w:pPr>
        <w:pStyle w:val="CommentText"/>
      </w:pPr>
      <w:r>
        <w:rPr>
          <w:rStyle w:val="CommentReference"/>
        </w:rPr>
        <w:annotationRef/>
      </w:r>
      <w:r>
        <w:t>Can we use the agreement (or disagreement) between the forecasts and observed trends to assess the significance of the observed trend? In the forecasts capture to observed trend does this suggest that the observed trend is robust? This would be particularly useful if the CMIP5 climate of the 20</w:t>
      </w:r>
      <w:r w:rsidRPr="0063560A">
        <w:rPr>
          <w:vertAlign w:val="superscript"/>
        </w:rPr>
        <w:t>th</w:t>
      </w:r>
      <w:r>
        <w:t xml:space="preserve"> Century simulations fail to capture the trend.</w:t>
      </w:r>
    </w:p>
  </w:comment>
  <w:comment w:id="4" w:author="Ben Kirtman" w:date="2015-07-08T11:16:00Z" w:initials="BK">
    <w:p w14:paraId="603C20FF" w14:textId="0411B1EC" w:rsidR="00EC32DB" w:rsidRDefault="00EC32DB">
      <w:pPr>
        <w:pStyle w:val="CommentText"/>
      </w:pPr>
      <w:r>
        <w:rPr>
          <w:rStyle w:val="CommentReference"/>
        </w:rPr>
        <w:annotationRef/>
      </w:r>
      <w:r>
        <w:t>All tables go before figures.</w:t>
      </w:r>
    </w:p>
  </w:comment>
  <w:comment w:id="5" w:author="Diane" w:date="2015-09-08T18:07:00Z" w:initials="D">
    <w:p w14:paraId="29568699" w14:textId="5619FDEF" w:rsidR="00415139" w:rsidRDefault="00415139">
      <w:pPr>
        <w:pStyle w:val="CommentText"/>
      </w:pPr>
      <w:r>
        <w:rPr>
          <w:rStyle w:val="CommentReference"/>
        </w:rPr>
        <w:annotationRef/>
      </w:r>
      <w:r>
        <w:t>Still need to wrap up the end of the conclusions</w:t>
      </w:r>
    </w:p>
  </w:comment>
  <w:comment w:id="137" w:author="Diane" w:date="2015-09-08T17:29:00Z" w:initials="D">
    <w:p w14:paraId="4BC98F37" w14:textId="462B3121" w:rsidR="000D486A" w:rsidRDefault="000D486A">
      <w:pPr>
        <w:pStyle w:val="CommentText"/>
      </w:pPr>
      <w:r>
        <w:rPr>
          <w:rStyle w:val="CommentReference"/>
        </w:rPr>
        <w:annotationRef/>
      </w:r>
      <w:r>
        <w:t>I realize that these maps are hideous.</w:t>
      </w:r>
    </w:p>
  </w:comment>
  <w:comment w:id="138" w:author="Diane" w:date="2015-09-08T17:28:00Z" w:initials="D">
    <w:p w14:paraId="13A20EC2" w14:textId="276AD4E9" w:rsidR="000D486A" w:rsidRDefault="000D486A">
      <w:pPr>
        <w:pStyle w:val="CommentText"/>
      </w:pPr>
      <w:r>
        <w:rPr>
          <w:rStyle w:val="CommentReference"/>
        </w:rPr>
        <w:annotationRef/>
      </w:r>
      <w:r>
        <w:t>Not sure if I should include the histograms and the kernel density plots, or just use the histograms</w:t>
      </w:r>
    </w:p>
  </w:comment>
  <w:comment w:id="139" w:author="Diane" w:date="2015-09-08T17:29:00Z" w:initials="D">
    <w:p w14:paraId="2619637F" w14:textId="5545F17D" w:rsidR="000D486A" w:rsidRDefault="000D486A">
      <w:pPr>
        <w:pStyle w:val="CommentText"/>
      </w:pPr>
      <w:r>
        <w:rPr>
          <w:rStyle w:val="CommentReference"/>
        </w:rPr>
        <w:annotationRef/>
      </w:r>
      <w:r>
        <w:t>I went back and redid these and realized there was an error with the wet season figures. So the difference between the wet and dry seasons is not as pronounced as I thought, but I think the dry season histogram is still relatively skewed towards more negative correlation values for 1-month lead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A85643" w15:done="0"/>
  <w15:commentEx w15:paraId="45DF0893" w15:done="0"/>
  <w15:commentEx w15:paraId="603C20FF" w15:done="0"/>
  <w15:commentEx w15:paraId="29568699" w15:done="0"/>
  <w15:commentEx w15:paraId="4BC98F37" w15:done="0"/>
  <w15:commentEx w15:paraId="13A20EC2" w15:done="0"/>
  <w15:commentEx w15:paraId="2619637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3527CFC"/>
    <w:multiLevelType w:val="hybridMultilevel"/>
    <w:tmpl w:val="28443A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A50163"/>
    <w:multiLevelType w:val="hybridMultilevel"/>
    <w:tmpl w:val="8F48576C"/>
    <w:lvl w:ilvl="0" w:tplc="04090017">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69A2567"/>
    <w:multiLevelType w:val="hybridMultilevel"/>
    <w:tmpl w:val="42506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FC578B5"/>
    <w:multiLevelType w:val="hybridMultilevel"/>
    <w:tmpl w:val="BFB2A6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ane">
    <w15:presenceInfo w15:providerId="None" w15:userId="Dia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1A3F"/>
    <w:rsid w:val="00000822"/>
    <w:rsid w:val="000031BC"/>
    <w:rsid w:val="00015611"/>
    <w:rsid w:val="00016016"/>
    <w:rsid w:val="0002305A"/>
    <w:rsid w:val="00023296"/>
    <w:rsid w:val="00026CAE"/>
    <w:rsid w:val="00042841"/>
    <w:rsid w:val="00050B11"/>
    <w:rsid w:val="00053D49"/>
    <w:rsid w:val="000618D0"/>
    <w:rsid w:val="00061F47"/>
    <w:rsid w:val="000707B7"/>
    <w:rsid w:val="00072118"/>
    <w:rsid w:val="00074CE7"/>
    <w:rsid w:val="00075278"/>
    <w:rsid w:val="00083D62"/>
    <w:rsid w:val="000845B9"/>
    <w:rsid w:val="00085193"/>
    <w:rsid w:val="00085B13"/>
    <w:rsid w:val="000879AD"/>
    <w:rsid w:val="00090A23"/>
    <w:rsid w:val="0009241C"/>
    <w:rsid w:val="000A220E"/>
    <w:rsid w:val="000A464D"/>
    <w:rsid w:val="000A5DA8"/>
    <w:rsid w:val="000B21E0"/>
    <w:rsid w:val="000B2B0F"/>
    <w:rsid w:val="000B642A"/>
    <w:rsid w:val="000B7D28"/>
    <w:rsid w:val="000C6C79"/>
    <w:rsid w:val="000D1090"/>
    <w:rsid w:val="000D486A"/>
    <w:rsid w:val="000E5E1A"/>
    <w:rsid w:val="000F0A03"/>
    <w:rsid w:val="000F4686"/>
    <w:rsid w:val="00100574"/>
    <w:rsid w:val="00101C80"/>
    <w:rsid w:val="001041ED"/>
    <w:rsid w:val="001148D7"/>
    <w:rsid w:val="00120C78"/>
    <w:rsid w:val="00122449"/>
    <w:rsid w:val="00133120"/>
    <w:rsid w:val="001337A1"/>
    <w:rsid w:val="0014108B"/>
    <w:rsid w:val="00141B95"/>
    <w:rsid w:val="00142EF7"/>
    <w:rsid w:val="00144834"/>
    <w:rsid w:val="00154C21"/>
    <w:rsid w:val="001566D9"/>
    <w:rsid w:val="00160130"/>
    <w:rsid w:val="00161A40"/>
    <w:rsid w:val="0016410B"/>
    <w:rsid w:val="00165749"/>
    <w:rsid w:val="00184A37"/>
    <w:rsid w:val="001A72C4"/>
    <w:rsid w:val="001B1641"/>
    <w:rsid w:val="001C7512"/>
    <w:rsid w:val="001D6475"/>
    <w:rsid w:val="001E2C9C"/>
    <w:rsid w:val="001E4499"/>
    <w:rsid w:val="001E5CBD"/>
    <w:rsid w:val="001E749B"/>
    <w:rsid w:val="001F3F82"/>
    <w:rsid w:val="001F7CB0"/>
    <w:rsid w:val="00213AA8"/>
    <w:rsid w:val="00216F80"/>
    <w:rsid w:val="002253F2"/>
    <w:rsid w:val="002424E3"/>
    <w:rsid w:val="00242D13"/>
    <w:rsid w:val="00251387"/>
    <w:rsid w:val="00260679"/>
    <w:rsid w:val="00260691"/>
    <w:rsid w:val="00260F15"/>
    <w:rsid w:val="00267751"/>
    <w:rsid w:val="00286812"/>
    <w:rsid w:val="002A0AAB"/>
    <w:rsid w:val="002A4E8E"/>
    <w:rsid w:val="002C5703"/>
    <w:rsid w:val="002C6470"/>
    <w:rsid w:val="002D6B5A"/>
    <w:rsid w:val="002D7968"/>
    <w:rsid w:val="002E6590"/>
    <w:rsid w:val="002F41DB"/>
    <w:rsid w:val="002F6D67"/>
    <w:rsid w:val="00304BA0"/>
    <w:rsid w:val="0032717A"/>
    <w:rsid w:val="00340F9D"/>
    <w:rsid w:val="0034238F"/>
    <w:rsid w:val="00342BED"/>
    <w:rsid w:val="00344F1B"/>
    <w:rsid w:val="0034520E"/>
    <w:rsid w:val="00350E1C"/>
    <w:rsid w:val="00383E4D"/>
    <w:rsid w:val="003847D9"/>
    <w:rsid w:val="003945F3"/>
    <w:rsid w:val="00396206"/>
    <w:rsid w:val="003B6B7D"/>
    <w:rsid w:val="003C4BD0"/>
    <w:rsid w:val="003C4C4E"/>
    <w:rsid w:val="003C6255"/>
    <w:rsid w:val="003D0424"/>
    <w:rsid w:val="003D727D"/>
    <w:rsid w:val="003D77FC"/>
    <w:rsid w:val="003E2820"/>
    <w:rsid w:val="003F261A"/>
    <w:rsid w:val="004002B4"/>
    <w:rsid w:val="0040117D"/>
    <w:rsid w:val="00403FFA"/>
    <w:rsid w:val="00415139"/>
    <w:rsid w:val="004410F6"/>
    <w:rsid w:val="004540C2"/>
    <w:rsid w:val="00456535"/>
    <w:rsid w:val="004601A1"/>
    <w:rsid w:val="00467832"/>
    <w:rsid w:val="00472C35"/>
    <w:rsid w:val="00472C9C"/>
    <w:rsid w:val="0047364B"/>
    <w:rsid w:val="0047567D"/>
    <w:rsid w:val="004759D5"/>
    <w:rsid w:val="0048041D"/>
    <w:rsid w:val="00483FC6"/>
    <w:rsid w:val="00497E2B"/>
    <w:rsid w:val="004A22CA"/>
    <w:rsid w:val="004B0633"/>
    <w:rsid w:val="004B59B5"/>
    <w:rsid w:val="004C0C39"/>
    <w:rsid w:val="004C386B"/>
    <w:rsid w:val="004D7930"/>
    <w:rsid w:val="004E1A74"/>
    <w:rsid w:val="004E5804"/>
    <w:rsid w:val="004F3B11"/>
    <w:rsid w:val="00521AEC"/>
    <w:rsid w:val="00524B24"/>
    <w:rsid w:val="00524D4E"/>
    <w:rsid w:val="00531722"/>
    <w:rsid w:val="005353CB"/>
    <w:rsid w:val="00536701"/>
    <w:rsid w:val="00536D0B"/>
    <w:rsid w:val="0053721C"/>
    <w:rsid w:val="00540B33"/>
    <w:rsid w:val="0054252D"/>
    <w:rsid w:val="005435DF"/>
    <w:rsid w:val="00546FAB"/>
    <w:rsid w:val="005535D7"/>
    <w:rsid w:val="00565AD6"/>
    <w:rsid w:val="00580C3F"/>
    <w:rsid w:val="00584F0E"/>
    <w:rsid w:val="0058633B"/>
    <w:rsid w:val="00586B7E"/>
    <w:rsid w:val="00591D7C"/>
    <w:rsid w:val="00593BB0"/>
    <w:rsid w:val="005A5079"/>
    <w:rsid w:val="005B52C0"/>
    <w:rsid w:val="005C28F4"/>
    <w:rsid w:val="005C6AFC"/>
    <w:rsid w:val="005C7CF7"/>
    <w:rsid w:val="005D4418"/>
    <w:rsid w:val="005E0269"/>
    <w:rsid w:val="005E52F6"/>
    <w:rsid w:val="005E6196"/>
    <w:rsid w:val="005E75B2"/>
    <w:rsid w:val="006134FE"/>
    <w:rsid w:val="006203F5"/>
    <w:rsid w:val="00625B83"/>
    <w:rsid w:val="00625DAA"/>
    <w:rsid w:val="0063560A"/>
    <w:rsid w:val="00636A5D"/>
    <w:rsid w:val="006421E7"/>
    <w:rsid w:val="00647185"/>
    <w:rsid w:val="00652F52"/>
    <w:rsid w:val="006574D0"/>
    <w:rsid w:val="006622F8"/>
    <w:rsid w:val="00663D59"/>
    <w:rsid w:val="00664573"/>
    <w:rsid w:val="00671F93"/>
    <w:rsid w:val="00676B92"/>
    <w:rsid w:val="006855F7"/>
    <w:rsid w:val="00693B2C"/>
    <w:rsid w:val="00696BD1"/>
    <w:rsid w:val="006B3605"/>
    <w:rsid w:val="006B7D7A"/>
    <w:rsid w:val="006C0915"/>
    <w:rsid w:val="006C1103"/>
    <w:rsid w:val="006C3158"/>
    <w:rsid w:val="006C5E57"/>
    <w:rsid w:val="006D1CFC"/>
    <w:rsid w:val="006E2585"/>
    <w:rsid w:val="006E6D02"/>
    <w:rsid w:val="006F00B8"/>
    <w:rsid w:val="006F0F59"/>
    <w:rsid w:val="006F180F"/>
    <w:rsid w:val="006F1A9F"/>
    <w:rsid w:val="006F6178"/>
    <w:rsid w:val="006F657E"/>
    <w:rsid w:val="00704069"/>
    <w:rsid w:val="00705162"/>
    <w:rsid w:val="007105A2"/>
    <w:rsid w:val="007134D7"/>
    <w:rsid w:val="00716F14"/>
    <w:rsid w:val="007207A8"/>
    <w:rsid w:val="007262A1"/>
    <w:rsid w:val="00740B80"/>
    <w:rsid w:val="00742C44"/>
    <w:rsid w:val="007475A7"/>
    <w:rsid w:val="007508F9"/>
    <w:rsid w:val="0075230D"/>
    <w:rsid w:val="00756847"/>
    <w:rsid w:val="00761186"/>
    <w:rsid w:val="007646CF"/>
    <w:rsid w:val="00764EDB"/>
    <w:rsid w:val="00766D19"/>
    <w:rsid w:val="00767EFF"/>
    <w:rsid w:val="0077641D"/>
    <w:rsid w:val="007779E9"/>
    <w:rsid w:val="007813B5"/>
    <w:rsid w:val="00783B90"/>
    <w:rsid w:val="007857CA"/>
    <w:rsid w:val="007877AC"/>
    <w:rsid w:val="007923AC"/>
    <w:rsid w:val="007A27D7"/>
    <w:rsid w:val="007B1C3B"/>
    <w:rsid w:val="007B39F3"/>
    <w:rsid w:val="007B3FC3"/>
    <w:rsid w:val="007B60DC"/>
    <w:rsid w:val="007D3595"/>
    <w:rsid w:val="007D5BBE"/>
    <w:rsid w:val="007D740B"/>
    <w:rsid w:val="007E65FD"/>
    <w:rsid w:val="007F135F"/>
    <w:rsid w:val="007F4CFC"/>
    <w:rsid w:val="007F5B58"/>
    <w:rsid w:val="008001C3"/>
    <w:rsid w:val="00811414"/>
    <w:rsid w:val="00811FC7"/>
    <w:rsid w:val="0081553F"/>
    <w:rsid w:val="008348BE"/>
    <w:rsid w:val="00837D80"/>
    <w:rsid w:val="0084580F"/>
    <w:rsid w:val="00851198"/>
    <w:rsid w:val="008553A5"/>
    <w:rsid w:val="0086052D"/>
    <w:rsid w:val="008629E1"/>
    <w:rsid w:val="00867919"/>
    <w:rsid w:val="008A02FD"/>
    <w:rsid w:val="008A173E"/>
    <w:rsid w:val="008C1894"/>
    <w:rsid w:val="008C2934"/>
    <w:rsid w:val="008C6E63"/>
    <w:rsid w:val="008D1985"/>
    <w:rsid w:val="008D504D"/>
    <w:rsid w:val="008D5903"/>
    <w:rsid w:val="008E185B"/>
    <w:rsid w:val="008E68AD"/>
    <w:rsid w:val="008E6E16"/>
    <w:rsid w:val="008F0FEB"/>
    <w:rsid w:val="00913E9E"/>
    <w:rsid w:val="009143F1"/>
    <w:rsid w:val="00914CA9"/>
    <w:rsid w:val="00931475"/>
    <w:rsid w:val="00931B62"/>
    <w:rsid w:val="0093637E"/>
    <w:rsid w:val="00970280"/>
    <w:rsid w:val="00971ECE"/>
    <w:rsid w:val="009766EE"/>
    <w:rsid w:val="00983990"/>
    <w:rsid w:val="00991408"/>
    <w:rsid w:val="009A384C"/>
    <w:rsid w:val="009B3BA1"/>
    <w:rsid w:val="009B6B93"/>
    <w:rsid w:val="009D175F"/>
    <w:rsid w:val="009E428A"/>
    <w:rsid w:val="009E5278"/>
    <w:rsid w:val="00A05891"/>
    <w:rsid w:val="00A175AA"/>
    <w:rsid w:val="00A37382"/>
    <w:rsid w:val="00A37A98"/>
    <w:rsid w:val="00A37E08"/>
    <w:rsid w:val="00A55411"/>
    <w:rsid w:val="00A55B1A"/>
    <w:rsid w:val="00A57609"/>
    <w:rsid w:val="00A72DFF"/>
    <w:rsid w:val="00A81A64"/>
    <w:rsid w:val="00A8734C"/>
    <w:rsid w:val="00AB15AD"/>
    <w:rsid w:val="00AB301F"/>
    <w:rsid w:val="00AC272B"/>
    <w:rsid w:val="00AD3E8C"/>
    <w:rsid w:val="00AD5B53"/>
    <w:rsid w:val="00AE50DA"/>
    <w:rsid w:val="00AF54EF"/>
    <w:rsid w:val="00B0684A"/>
    <w:rsid w:val="00B06953"/>
    <w:rsid w:val="00B16FAC"/>
    <w:rsid w:val="00B226F6"/>
    <w:rsid w:val="00B417FA"/>
    <w:rsid w:val="00B458CD"/>
    <w:rsid w:val="00B478CD"/>
    <w:rsid w:val="00B51868"/>
    <w:rsid w:val="00B64A80"/>
    <w:rsid w:val="00B77373"/>
    <w:rsid w:val="00B80738"/>
    <w:rsid w:val="00B85012"/>
    <w:rsid w:val="00B97E4E"/>
    <w:rsid w:val="00BA435D"/>
    <w:rsid w:val="00BB2747"/>
    <w:rsid w:val="00BB3F6F"/>
    <w:rsid w:val="00BD25C0"/>
    <w:rsid w:val="00BF1F13"/>
    <w:rsid w:val="00BF20F8"/>
    <w:rsid w:val="00BF782C"/>
    <w:rsid w:val="00BF7F71"/>
    <w:rsid w:val="00C0470E"/>
    <w:rsid w:val="00C058F1"/>
    <w:rsid w:val="00C15A1D"/>
    <w:rsid w:val="00C2081E"/>
    <w:rsid w:val="00C21DAE"/>
    <w:rsid w:val="00C35B7C"/>
    <w:rsid w:val="00C52504"/>
    <w:rsid w:val="00C66174"/>
    <w:rsid w:val="00C73C2F"/>
    <w:rsid w:val="00C814C3"/>
    <w:rsid w:val="00C831A0"/>
    <w:rsid w:val="00C835D9"/>
    <w:rsid w:val="00C838A7"/>
    <w:rsid w:val="00C86267"/>
    <w:rsid w:val="00C90C79"/>
    <w:rsid w:val="00C93DC4"/>
    <w:rsid w:val="00CA27F8"/>
    <w:rsid w:val="00CA7579"/>
    <w:rsid w:val="00CD275B"/>
    <w:rsid w:val="00CD3DE7"/>
    <w:rsid w:val="00CD662A"/>
    <w:rsid w:val="00CD66A1"/>
    <w:rsid w:val="00CE1958"/>
    <w:rsid w:val="00CF48C7"/>
    <w:rsid w:val="00D0363A"/>
    <w:rsid w:val="00D03C16"/>
    <w:rsid w:val="00D04F4E"/>
    <w:rsid w:val="00D06969"/>
    <w:rsid w:val="00D14C79"/>
    <w:rsid w:val="00D15A38"/>
    <w:rsid w:val="00D16EF5"/>
    <w:rsid w:val="00D21741"/>
    <w:rsid w:val="00D42FCB"/>
    <w:rsid w:val="00D46852"/>
    <w:rsid w:val="00D46A14"/>
    <w:rsid w:val="00D50356"/>
    <w:rsid w:val="00D5076C"/>
    <w:rsid w:val="00D54AF7"/>
    <w:rsid w:val="00D6113F"/>
    <w:rsid w:val="00D650BF"/>
    <w:rsid w:val="00D65E68"/>
    <w:rsid w:val="00D75DD8"/>
    <w:rsid w:val="00D77B24"/>
    <w:rsid w:val="00D81A3F"/>
    <w:rsid w:val="00D838D3"/>
    <w:rsid w:val="00D83F27"/>
    <w:rsid w:val="00D855E4"/>
    <w:rsid w:val="00D930E1"/>
    <w:rsid w:val="00DB6078"/>
    <w:rsid w:val="00DC023D"/>
    <w:rsid w:val="00DC70E2"/>
    <w:rsid w:val="00DD1280"/>
    <w:rsid w:val="00DD28A5"/>
    <w:rsid w:val="00E31167"/>
    <w:rsid w:val="00E40B60"/>
    <w:rsid w:val="00E45A8A"/>
    <w:rsid w:val="00E478E0"/>
    <w:rsid w:val="00E52745"/>
    <w:rsid w:val="00E60662"/>
    <w:rsid w:val="00E67CA9"/>
    <w:rsid w:val="00E70C39"/>
    <w:rsid w:val="00E745A8"/>
    <w:rsid w:val="00E75D21"/>
    <w:rsid w:val="00E958C6"/>
    <w:rsid w:val="00EA1C02"/>
    <w:rsid w:val="00EA62EC"/>
    <w:rsid w:val="00EA6396"/>
    <w:rsid w:val="00EA683C"/>
    <w:rsid w:val="00EB2A54"/>
    <w:rsid w:val="00EC2C7B"/>
    <w:rsid w:val="00EC32DB"/>
    <w:rsid w:val="00EC43AE"/>
    <w:rsid w:val="00ED0785"/>
    <w:rsid w:val="00ED45A8"/>
    <w:rsid w:val="00EE1411"/>
    <w:rsid w:val="00EE621E"/>
    <w:rsid w:val="00EF4CBC"/>
    <w:rsid w:val="00EF6D9A"/>
    <w:rsid w:val="00F03612"/>
    <w:rsid w:val="00F057E3"/>
    <w:rsid w:val="00F0635B"/>
    <w:rsid w:val="00F071E9"/>
    <w:rsid w:val="00F1399D"/>
    <w:rsid w:val="00F33ED3"/>
    <w:rsid w:val="00F4350C"/>
    <w:rsid w:val="00F5066F"/>
    <w:rsid w:val="00F53F87"/>
    <w:rsid w:val="00F5544D"/>
    <w:rsid w:val="00F70252"/>
    <w:rsid w:val="00F70FAF"/>
    <w:rsid w:val="00F94B58"/>
    <w:rsid w:val="00FC2E53"/>
    <w:rsid w:val="00FC732D"/>
    <w:rsid w:val="00FD3157"/>
    <w:rsid w:val="00FD53D8"/>
    <w:rsid w:val="00FD5F5E"/>
    <w:rsid w:val="00FE060B"/>
    <w:rsid w:val="00FE07C1"/>
    <w:rsid w:val="00FE1AF4"/>
    <w:rsid w:val="00FE30E6"/>
    <w:rsid w:val="00FF1A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0"/>
    <o:shapelayout v:ext="edit">
      <o:idmap v:ext="edit" data="1"/>
    </o:shapelayout>
  </w:shapeDefaults>
  <w:decimalSymbol w:val="."/>
  <w:listSeparator w:val=","/>
  <w14:docId w14:val="67509A6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A3F"/>
    <w:pPr>
      <w:ind w:left="720"/>
      <w:contextualSpacing/>
    </w:pPr>
  </w:style>
  <w:style w:type="character" w:styleId="LineNumber">
    <w:name w:val="line number"/>
    <w:basedOn w:val="DefaultParagraphFont"/>
    <w:uiPriority w:val="99"/>
    <w:semiHidden/>
    <w:unhideWhenUsed/>
    <w:rsid w:val="00DD1280"/>
  </w:style>
  <w:style w:type="character" w:styleId="PlaceholderText">
    <w:name w:val="Placeholder Text"/>
    <w:basedOn w:val="DefaultParagraphFont"/>
    <w:uiPriority w:val="99"/>
    <w:semiHidden/>
    <w:rsid w:val="0040117D"/>
    <w:rPr>
      <w:color w:val="808080"/>
    </w:rPr>
  </w:style>
  <w:style w:type="paragraph" w:styleId="BalloonText">
    <w:name w:val="Balloon Text"/>
    <w:basedOn w:val="Normal"/>
    <w:link w:val="BalloonTextChar"/>
    <w:uiPriority w:val="99"/>
    <w:semiHidden/>
    <w:unhideWhenUsed/>
    <w:rsid w:val="0040117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0117D"/>
    <w:rPr>
      <w:rFonts w:ascii="Lucida Grande" w:hAnsi="Lucida Grande" w:cs="Lucida Grande"/>
      <w:sz w:val="18"/>
      <w:szCs w:val="18"/>
    </w:rPr>
  </w:style>
  <w:style w:type="character" w:customStyle="1" w:styleId="apple-converted-space">
    <w:name w:val="apple-converted-space"/>
    <w:basedOn w:val="DefaultParagraphFont"/>
    <w:rsid w:val="007134D7"/>
  </w:style>
  <w:style w:type="character" w:styleId="Emphasis">
    <w:name w:val="Emphasis"/>
    <w:basedOn w:val="DefaultParagraphFont"/>
    <w:uiPriority w:val="20"/>
    <w:qFormat/>
    <w:rsid w:val="007262A1"/>
    <w:rPr>
      <w:i/>
      <w:iCs/>
    </w:rPr>
  </w:style>
  <w:style w:type="paragraph" w:styleId="NormalWeb">
    <w:name w:val="Normal (Web)"/>
    <w:basedOn w:val="Normal"/>
    <w:uiPriority w:val="99"/>
    <w:semiHidden/>
    <w:unhideWhenUsed/>
    <w:rsid w:val="004D7930"/>
    <w:pPr>
      <w:spacing w:before="100" w:beforeAutospacing="1" w:after="100" w:afterAutospacing="1"/>
    </w:pPr>
    <w:rPr>
      <w:rFonts w:ascii="Times New Roman" w:hAnsi="Times New Roman" w:cs="Times New Roman"/>
    </w:rPr>
  </w:style>
  <w:style w:type="character" w:styleId="CommentReference">
    <w:name w:val="annotation reference"/>
    <w:basedOn w:val="DefaultParagraphFont"/>
    <w:uiPriority w:val="99"/>
    <w:semiHidden/>
    <w:unhideWhenUsed/>
    <w:rsid w:val="001F3F82"/>
    <w:rPr>
      <w:sz w:val="18"/>
      <w:szCs w:val="18"/>
    </w:rPr>
  </w:style>
  <w:style w:type="paragraph" w:styleId="CommentText">
    <w:name w:val="annotation text"/>
    <w:basedOn w:val="Normal"/>
    <w:link w:val="CommentTextChar"/>
    <w:uiPriority w:val="99"/>
    <w:semiHidden/>
    <w:unhideWhenUsed/>
    <w:rsid w:val="001F3F82"/>
  </w:style>
  <w:style w:type="character" w:customStyle="1" w:styleId="CommentTextChar">
    <w:name w:val="Comment Text Char"/>
    <w:basedOn w:val="DefaultParagraphFont"/>
    <w:link w:val="CommentText"/>
    <w:uiPriority w:val="99"/>
    <w:semiHidden/>
    <w:rsid w:val="001F3F82"/>
  </w:style>
  <w:style w:type="paragraph" w:styleId="CommentSubject">
    <w:name w:val="annotation subject"/>
    <w:basedOn w:val="CommentText"/>
    <w:next w:val="CommentText"/>
    <w:link w:val="CommentSubjectChar"/>
    <w:uiPriority w:val="99"/>
    <w:semiHidden/>
    <w:unhideWhenUsed/>
    <w:rsid w:val="001F3F82"/>
    <w:rPr>
      <w:b/>
      <w:bCs/>
      <w:sz w:val="20"/>
      <w:szCs w:val="20"/>
    </w:rPr>
  </w:style>
  <w:style w:type="character" w:customStyle="1" w:styleId="CommentSubjectChar">
    <w:name w:val="Comment Subject Char"/>
    <w:basedOn w:val="CommentTextChar"/>
    <w:link w:val="CommentSubject"/>
    <w:uiPriority w:val="99"/>
    <w:semiHidden/>
    <w:rsid w:val="001F3F82"/>
    <w:rPr>
      <w:b/>
      <w:bCs/>
      <w:sz w:val="20"/>
      <w:szCs w:val="20"/>
    </w:rPr>
  </w:style>
  <w:style w:type="character" w:styleId="Hyperlink">
    <w:name w:val="Hyperlink"/>
    <w:basedOn w:val="DefaultParagraphFont"/>
    <w:uiPriority w:val="99"/>
    <w:semiHidden/>
    <w:unhideWhenUsed/>
    <w:rsid w:val="00A175AA"/>
    <w:rPr>
      <w:color w:val="0000FF"/>
      <w:u w:val="single"/>
    </w:rPr>
  </w:style>
  <w:style w:type="paragraph" w:styleId="Revision">
    <w:name w:val="Revision"/>
    <w:hidden/>
    <w:uiPriority w:val="99"/>
    <w:semiHidden/>
    <w:rsid w:val="0034520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A3F"/>
    <w:pPr>
      <w:ind w:left="720"/>
      <w:contextualSpacing/>
    </w:pPr>
  </w:style>
  <w:style w:type="character" w:styleId="LineNumber">
    <w:name w:val="line number"/>
    <w:basedOn w:val="DefaultParagraphFont"/>
    <w:uiPriority w:val="99"/>
    <w:semiHidden/>
    <w:unhideWhenUsed/>
    <w:rsid w:val="00DD1280"/>
  </w:style>
  <w:style w:type="character" w:styleId="PlaceholderText">
    <w:name w:val="Placeholder Text"/>
    <w:basedOn w:val="DefaultParagraphFont"/>
    <w:uiPriority w:val="99"/>
    <w:semiHidden/>
    <w:rsid w:val="0040117D"/>
    <w:rPr>
      <w:color w:val="808080"/>
    </w:rPr>
  </w:style>
  <w:style w:type="paragraph" w:styleId="BalloonText">
    <w:name w:val="Balloon Text"/>
    <w:basedOn w:val="Normal"/>
    <w:link w:val="BalloonTextChar"/>
    <w:uiPriority w:val="99"/>
    <w:semiHidden/>
    <w:unhideWhenUsed/>
    <w:rsid w:val="0040117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0117D"/>
    <w:rPr>
      <w:rFonts w:ascii="Lucida Grande" w:hAnsi="Lucida Grande" w:cs="Lucida Grande"/>
      <w:sz w:val="18"/>
      <w:szCs w:val="18"/>
    </w:rPr>
  </w:style>
  <w:style w:type="character" w:customStyle="1" w:styleId="apple-converted-space">
    <w:name w:val="apple-converted-space"/>
    <w:basedOn w:val="DefaultParagraphFont"/>
    <w:rsid w:val="007134D7"/>
  </w:style>
  <w:style w:type="character" w:styleId="Emphasis">
    <w:name w:val="Emphasis"/>
    <w:basedOn w:val="DefaultParagraphFont"/>
    <w:uiPriority w:val="20"/>
    <w:qFormat/>
    <w:rsid w:val="007262A1"/>
    <w:rPr>
      <w:i/>
      <w:iCs/>
    </w:rPr>
  </w:style>
  <w:style w:type="paragraph" w:styleId="NormalWeb">
    <w:name w:val="Normal (Web)"/>
    <w:basedOn w:val="Normal"/>
    <w:uiPriority w:val="99"/>
    <w:semiHidden/>
    <w:unhideWhenUsed/>
    <w:rsid w:val="004D7930"/>
    <w:pPr>
      <w:spacing w:before="100" w:beforeAutospacing="1" w:after="100" w:afterAutospacing="1"/>
    </w:pPr>
    <w:rPr>
      <w:rFonts w:ascii="Times New Roman" w:hAnsi="Times New Roman" w:cs="Times New Roman"/>
    </w:rPr>
  </w:style>
  <w:style w:type="character" w:styleId="CommentReference">
    <w:name w:val="annotation reference"/>
    <w:basedOn w:val="DefaultParagraphFont"/>
    <w:uiPriority w:val="99"/>
    <w:semiHidden/>
    <w:unhideWhenUsed/>
    <w:rsid w:val="001F3F82"/>
    <w:rPr>
      <w:sz w:val="18"/>
      <w:szCs w:val="18"/>
    </w:rPr>
  </w:style>
  <w:style w:type="paragraph" w:styleId="CommentText">
    <w:name w:val="annotation text"/>
    <w:basedOn w:val="Normal"/>
    <w:link w:val="CommentTextChar"/>
    <w:uiPriority w:val="99"/>
    <w:semiHidden/>
    <w:unhideWhenUsed/>
    <w:rsid w:val="001F3F82"/>
  </w:style>
  <w:style w:type="character" w:customStyle="1" w:styleId="CommentTextChar">
    <w:name w:val="Comment Text Char"/>
    <w:basedOn w:val="DefaultParagraphFont"/>
    <w:link w:val="CommentText"/>
    <w:uiPriority w:val="99"/>
    <w:semiHidden/>
    <w:rsid w:val="001F3F82"/>
  </w:style>
  <w:style w:type="paragraph" w:styleId="CommentSubject">
    <w:name w:val="annotation subject"/>
    <w:basedOn w:val="CommentText"/>
    <w:next w:val="CommentText"/>
    <w:link w:val="CommentSubjectChar"/>
    <w:uiPriority w:val="99"/>
    <w:semiHidden/>
    <w:unhideWhenUsed/>
    <w:rsid w:val="001F3F82"/>
    <w:rPr>
      <w:b/>
      <w:bCs/>
      <w:sz w:val="20"/>
      <w:szCs w:val="20"/>
    </w:rPr>
  </w:style>
  <w:style w:type="character" w:customStyle="1" w:styleId="CommentSubjectChar">
    <w:name w:val="Comment Subject Char"/>
    <w:basedOn w:val="CommentTextChar"/>
    <w:link w:val="CommentSubject"/>
    <w:uiPriority w:val="99"/>
    <w:semiHidden/>
    <w:rsid w:val="001F3F82"/>
    <w:rPr>
      <w:b/>
      <w:bCs/>
      <w:sz w:val="20"/>
      <w:szCs w:val="20"/>
    </w:rPr>
  </w:style>
  <w:style w:type="character" w:styleId="Hyperlink">
    <w:name w:val="Hyperlink"/>
    <w:basedOn w:val="DefaultParagraphFont"/>
    <w:uiPriority w:val="99"/>
    <w:semiHidden/>
    <w:unhideWhenUsed/>
    <w:rsid w:val="00A175AA"/>
    <w:rPr>
      <w:color w:val="0000FF"/>
      <w:u w:val="single"/>
    </w:rPr>
  </w:style>
  <w:style w:type="paragraph" w:styleId="Revision">
    <w:name w:val="Revision"/>
    <w:hidden/>
    <w:uiPriority w:val="99"/>
    <w:semiHidden/>
    <w:rsid w:val="003452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2884333">
      <w:bodyDiv w:val="1"/>
      <w:marLeft w:val="0"/>
      <w:marRight w:val="0"/>
      <w:marTop w:val="0"/>
      <w:marBottom w:val="0"/>
      <w:divBdr>
        <w:top w:val="none" w:sz="0" w:space="0" w:color="auto"/>
        <w:left w:val="none" w:sz="0" w:space="0" w:color="auto"/>
        <w:bottom w:val="none" w:sz="0" w:space="0" w:color="auto"/>
        <w:right w:val="none" w:sz="0" w:space="0" w:color="auto"/>
      </w:divBdr>
    </w:div>
    <w:div w:id="556598641">
      <w:bodyDiv w:val="1"/>
      <w:marLeft w:val="0"/>
      <w:marRight w:val="0"/>
      <w:marTop w:val="0"/>
      <w:marBottom w:val="0"/>
      <w:divBdr>
        <w:top w:val="none" w:sz="0" w:space="0" w:color="auto"/>
        <w:left w:val="none" w:sz="0" w:space="0" w:color="auto"/>
        <w:bottom w:val="none" w:sz="0" w:space="0" w:color="auto"/>
        <w:right w:val="none" w:sz="0" w:space="0" w:color="auto"/>
      </w:divBdr>
      <w:divsChild>
        <w:div w:id="699355983">
          <w:marLeft w:val="0"/>
          <w:marRight w:val="0"/>
          <w:marTop w:val="0"/>
          <w:marBottom w:val="0"/>
          <w:divBdr>
            <w:top w:val="none" w:sz="0" w:space="0" w:color="auto"/>
            <w:left w:val="none" w:sz="0" w:space="0" w:color="auto"/>
            <w:bottom w:val="none" w:sz="0" w:space="0" w:color="auto"/>
            <w:right w:val="none" w:sz="0" w:space="0" w:color="auto"/>
          </w:divBdr>
        </w:div>
        <w:div w:id="488718608">
          <w:marLeft w:val="0"/>
          <w:marRight w:val="0"/>
          <w:marTop w:val="0"/>
          <w:marBottom w:val="0"/>
          <w:divBdr>
            <w:top w:val="none" w:sz="0" w:space="0" w:color="auto"/>
            <w:left w:val="none" w:sz="0" w:space="0" w:color="auto"/>
            <w:bottom w:val="none" w:sz="0" w:space="0" w:color="auto"/>
            <w:right w:val="none" w:sz="0" w:space="0" w:color="auto"/>
          </w:divBdr>
        </w:div>
      </w:divsChild>
    </w:div>
    <w:div w:id="1569267114">
      <w:bodyDiv w:val="1"/>
      <w:marLeft w:val="0"/>
      <w:marRight w:val="0"/>
      <w:marTop w:val="0"/>
      <w:marBottom w:val="0"/>
      <w:divBdr>
        <w:top w:val="none" w:sz="0" w:space="0" w:color="auto"/>
        <w:left w:val="none" w:sz="0" w:space="0" w:color="auto"/>
        <w:bottom w:val="none" w:sz="0" w:space="0" w:color="auto"/>
        <w:right w:val="none" w:sz="0" w:space="0" w:color="auto"/>
      </w:divBdr>
      <w:divsChild>
        <w:div w:id="1320501277">
          <w:marLeft w:val="0"/>
          <w:marRight w:val="0"/>
          <w:marTop w:val="0"/>
          <w:marBottom w:val="0"/>
          <w:divBdr>
            <w:top w:val="none" w:sz="0" w:space="0" w:color="auto"/>
            <w:left w:val="none" w:sz="0" w:space="0" w:color="auto"/>
            <w:bottom w:val="none" w:sz="0" w:space="0" w:color="auto"/>
            <w:right w:val="none" w:sz="0" w:space="0" w:color="auto"/>
          </w:divBdr>
        </w:div>
        <w:div w:id="76234243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comments" Target="comments.xml"/><Relationship Id="rId8" Type="http://schemas.openxmlformats.org/officeDocument/2006/relationships/hyperlink" Target="http://dx.doi.org/10.1175/JCLI3629.1" TargetMode="External"/><Relationship Id="rId9" Type="http://schemas.openxmlformats.org/officeDocument/2006/relationships/hyperlink" Target="http://dx.doi.org/10.1175/JCLI-D-14-00158.1"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theme" Target="theme/theme1.xml"/><Relationship Id="rId91" Type="http://schemas.microsoft.com/office/2011/relationships/commentsExtended" Target="commentsExtended.xml"/><Relationship Id="rId92" Type="http://schemas.microsoft.com/office/2011/relationships/people" Target="people.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EC584A-2088-3F48-A23F-D8E30EC0A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4916</TotalTime>
  <Pages>35</Pages>
  <Words>6900</Words>
  <Characters>39336</Characters>
  <Application>Microsoft Macintosh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Diane Palko</dc:creator>
  <cp:keywords/>
  <dc:description/>
  <cp:lastModifiedBy>Diane Palko</cp:lastModifiedBy>
  <cp:revision>49</cp:revision>
  <cp:lastPrinted>2015-07-08T14:37:00Z</cp:lastPrinted>
  <dcterms:created xsi:type="dcterms:W3CDTF">2015-07-28T18:01:00Z</dcterms:created>
  <dcterms:modified xsi:type="dcterms:W3CDTF">2015-09-09T18:57:00Z</dcterms:modified>
</cp:coreProperties>
</file>